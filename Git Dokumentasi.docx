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17308" w14:textId="77777777" w:rsidR="00424B5A" w:rsidRPr="003A334F" w:rsidRDefault="00424B5A" w:rsidP="003A334F">
      <w:pPr>
        <w:pStyle w:val="Style1"/>
      </w:pPr>
      <w:r w:rsidRPr="003A334F">
        <w:t>Pengenalan Git, Github, dan Gitbook</w:t>
      </w:r>
    </w:p>
    <w:p w14:paraId="1706DA0B" w14:textId="77777777" w:rsidR="00424B5A" w:rsidRPr="003A334F" w:rsidRDefault="00424B5A" w:rsidP="003A334F">
      <w:pPr>
        <w:pStyle w:val="Style2"/>
      </w:pPr>
      <w:r w:rsidRPr="003A334F">
        <w:t>Version Control System (VCS)</w:t>
      </w:r>
    </w:p>
    <w:p w14:paraId="228B596D" w14:textId="58D8C13C" w:rsidR="00424B5A" w:rsidRDefault="000A054A" w:rsidP="00EE1813">
      <w:pPr>
        <w:pStyle w:val="ListParagraph"/>
        <w:spacing w:line="360" w:lineRule="auto"/>
        <w:ind w:left="1080" w:firstLine="360"/>
        <w:jc w:val="both"/>
        <w:rPr>
          <w:rFonts w:ascii="Arial" w:hAnsi="Arial" w:cs="Arial"/>
          <w:sz w:val="24"/>
          <w:szCs w:val="24"/>
          <w:lang w:val="fi-FI"/>
        </w:rPr>
      </w:pPr>
      <w:r w:rsidRPr="000A054A">
        <w:rPr>
          <w:rFonts w:ascii="Arial" w:hAnsi="Arial" w:cs="Arial"/>
          <w:sz w:val="24"/>
          <w:szCs w:val="24"/>
        </w:rPr>
        <w:t>Version Control System (VCS) adalah sistem yang digunakan untuk melacak perubahan pada file dan mengelola berbagai versi dari file tersebut. VCS memiliki peran penting dalam pengembangan perangkat lunak karena membantu kolaborasi antar pengembang dan menjaga catatan riwayat perubahan kode. Dengan VCS, setiap perubahan pada kode akan tercatat, sehingga memudahkan pengembalian ke versi sebelumnya jika terjadi kesalahan. Secara umum, terdapat dua jenis Version Control System, yaitu:</w:t>
      </w:r>
    </w:p>
    <w:p w14:paraId="7CE78D31" w14:textId="37418903" w:rsidR="00424B5A" w:rsidRDefault="00932007" w:rsidP="003A334F">
      <w:pPr>
        <w:pStyle w:val="Style3"/>
      </w:pPr>
      <w:r w:rsidRPr="00932007">
        <w:t>Version Control Terpusat (Centralized Version Control)</w:t>
      </w:r>
    </w:p>
    <w:p w14:paraId="6E62C493" w14:textId="16827B82" w:rsidR="00EE1813" w:rsidRDefault="00EE1813" w:rsidP="00EE1813">
      <w:pPr>
        <w:pStyle w:val="ListParagraph"/>
        <w:spacing w:line="360" w:lineRule="auto"/>
        <w:ind w:left="1440"/>
        <w:jc w:val="center"/>
        <w:rPr>
          <w:rFonts w:ascii="Arial" w:hAnsi="Arial" w:cs="Arial"/>
          <w:sz w:val="24"/>
          <w:szCs w:val="24"/>
        </w:rPr>
      </w:pPr>
      <w:r>
        <w:rPr>
          <w:noProof/>
        </w:rPr>
        <w:drawing>
          <wp:inline distT="0" distB="0" distL="0" distR="0" wp14:anchorId="34E4BC0D" wp14:editId="1936D378">
            <wp:extent cx="4251556" cy="1935480"/>
            <wp:effectExtent l="0" t="0" r="0" b="7620"/>
            <wp:docPr id="580393025" name="Picture 1" descr="Apache Subversion (SVN - Version Control System) - Xieles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 Subversion (SVN - Version Control System) - Xieles Suppor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6125" cy="1942112"/>
                    </a:xfrm>
                    <a:prstGeom prst="rect">
                      <a:avLst/>
                    </a:prstGeom>
                    <a:noFill/>
                    <a:ln>
                      <a:noFill/>
                    </a:ln>
                  </pic:spPr>
                </pic:pic>
              </a:graphicData>
            </a:graphic>
          </wp:inline>
        </w:drawing>
      </w:r>
    </w:p>
    <w:p w14:paraId="36DAC873" w14:textId="0A3928C4" w:rsidR="002D78D4" w:rsidRDefault="005F5F78" w:rsidP="00EE1813">
      <w:pPr>
        <w:pStyle w:val="ListParagraph"/>
        <w:spacing w:line="360" w:lineRule="auto"/>
        <w:ind w:left="1440"/>
        <w:jc w:val="center"/>
        <w:rPr>
          <w:rFonts w:ascii="Arial" w:hAnsi="Arial" w:cs="Arial"/>
          <w:sz w:val="24"/>
          <w:szCs w:val="24"/>
        </w:rPr>
      </w:pPr>
      <w:r>
        <w:rPr>
          <w:rFonts w:ascii="Arial" w:hAnsi="Arial" w:cs="Arial"/>
          <w:sz w:val="24"/>
          <w:szCs w:val="24"/>
        </w:rPr>
        <w:t xml:space="preserve">Gambar  </w:t>
      </w:r>
      <w:r w:rsidR="002D78D4">
        <w:rPr>
          <w:rFonts w:ascii="Arial" w:hAnsi="Arial" w:cs="Arial"/>
          <w:sz w:val="24"/>
          <w:szCs w:val="24"/>
        </w:rPr>
        <w:t>Contoh Centralized Version Control</w:t>
      </w:r>
    </w:p>
    <w:p w14:paraId="67267A8B" w14:textId="2A5ED387" w:rsidR="002D78D4" w:rsidRDefault="002D78D4" w:rsidP="00EE1813">
      <w:pPr>
        <w:pStyle w:val="ListParagraph"/>
        <w:spacing w:line="360" w:lineRule="auto"/>
        <w:ind w:left="1440"/>
        <w:jc w:val="center"/>
        <w:rPr>
          <w:rFonts w:ascii="Arial" w:hAnsi="Arial" w:cs="Arial"/>
          <w:sz w:val="24"/>
          <w:szCs w:val="24"/>
        </w:rPr>
      </w:pPr>
      <w:r>
        <w:rPr>
          <w:rFonts w:ascii="Arial" w:hAnsi="Arial" w:cs="Arial"/>
          <w:sz w:val="24"/>
          <w:szCs w:val="24"/>
        </w:rPr>
        <w:t xml:space="preserve">Sumber : </w:t>
      </w:r>
      <w:hyperlink r:id="rId7" w:history="1">
        <w:r w:rsidRPr="006D2BB1">
          <w:rPr>
            <w:rStyle w:val="Hyperlink"/>
            <w:rFonts w:ascii="Arial" w:hAnsi="Arial" w:cs="Arial"/>
            <w:sz w:val="24"/>
            <w:szCs w:val="24"/>
          </w:rPr>
          <w:t>https://xieles.com/blog/apache-subversion-svn-version-control-system</w:t>
        </w:r>
      </w:hyperlink>
      <w:r>
        <w:rPr>
          <w:rFonts w:ascii="Arial" w:hAnsi="Arial" w:cs="Arial"/>
          <w:sz w:val="24"/>
          <w:szCs w:val="24"/>
        </w:rPr>
        <w:t xml:space="preserve"> </w:t>
      </w:r>
    </w:p>
    <w:p w14:paraId="623DD035" w14:textId="2F97035F" w:rsidR="00BE55F8" w:rsidRPr="002D78D4" w:rsidRDefault="002D78D4" w:rsidP="00BE55F8">
      <w:pPr>
        <w:pStyle w:val="ListParagraph"/>
        <w:spacing w:line="360" w:lineRule="auto"/>
        <w:ind w:left="1440"/>
        <w:jc w:val="both"/>
        <w:rPr>
          <w:rFonts w:ascii="Arial" w:hAnsi="Arial" w:cs="Arial"/>
          <w:sz w:val="24"/>
          <w:szCs w:val="24"/>
          <w:lang w:val="fi-FI"/>
        </w:rPr>
      </w:pPr>
      <w:r w:rsidRPr="002D78D4">
        <w:rPr>
          <w:rFonts w:ascii="Arial" w:hAnsi="Arial" w:cs="Arial"/>
          <w:sz w:val="24"/>
          <w:szCs w:val="24"/>
        </w:rPr>
        <w:t xml:space="preserve">Version Control Terpusat (Centralized Version Control) bergantung pada server pusat untuk menyimpan semua versi file. Contohnya adalah Subversion (SVN). Dalam sistem ini, semua pengembang harus terhubung ke server pusat untuk melakukan commit atau update. Setiap perubahan yang dilakukan oleh seorang pengembang akan dikirimkan ke server pusat, sementara pengembang lain perlu melakukan update dari server pusat untuk mendapatkan perubahan terbaru. </w:t>
      </w:r>
      <w:r w:rsidRPr="002D78D4">
        <w:rPr>
          <w:rFonts w:ascii="Arial" w:hAnsi="Arial" w:cs="Arial"/>
          <w:sz w:val="24"/>
          <w:szCs w:val="24"/>
          <w:lang w:val="fi-FI"/>
        </w:rPr>
        <w:t xml:space="preserve">Namun, pendekatan ini memiliki kelemahan, seperti ketergantungan pada koneksi ke server pusat. Jika server pusat mengalami gangguan atau </w:t>
      </w:r>
      <w:r w:rsidRPr="002D78D4">
        <w:rPr>
          <w:rFonts w:ascii="Arial" w:hAnsi="Arial" w:cs="Arial"/>
          <w:sz w:val="24"/>
          <w:szCs w:val="24"/>
          <w:lang w:val="fi-FI"/>
        </w:rPr>
        <w:lastRenderedPageBreak/>
        <w:t>pengembang bekerja secara offline, hal tersebut dapat menghambat kolaborasi dan produktivitas tim.</w:t>
      </w:r>
    </w:p>
    <w:p w14:paraId="6E372C6F" w14:textId="77777777" w:rsidR="00932007" w:rsidRPr="002D78D4" w:rsidRDefault="00932007" w:rsidP="00BE55F8">
      <w:pPr>
        <w:pStyle w:val="ListParagraph"/>
        <w:spacing w:line="360" w:lineRule="auto"/>
        <w:ind w:left="1440"/>
        <w:jc w:val="both"/>
        <w:rPr>
          <w:rFonts w:ascii="Arial" w:hAnsi="Arial" w:cs="Arial"/>
          <w:sz w:val="24"/>
          <w:szCs w:val="24"/>
          <w:lang w:val="fi-FI"/>
        </w:rPr>
      </w:pPr>
    </w:p>
    <w:p w14:paraId="4CD49EDC" w14:textId="79700267" w:rsidR="00424B5A" w:rsidRDefault="00932007" w:rsidP="00BE55F8">
      <w:pPr>
        <w:pStyle w:val="ListParagraph"/>
        <w:numPr>
          <w:ilvl w:val="0"/>
          <w:numId w:val="3"/>
        </w:numPr>
        <w:spacing w:line="360" w:lineRule="auto"/>
        <w:jc w:val="both"/>
        <w:rPr>
          <w:rFonts w:ascii="Arial" w:hAnsi="Arial" w:cs="Arial"/>
          <w:sz w:val="24"/>
          <w:szCs w:val="24"/>
        </w:rPr>
      </w:pPr>
      <w:r w:rsidRPr="00932007">
        <w:rPr>
          <w:rFonts w:ascii="Arial" w:hAnsi="Arial" w:cs="Arial"/>
          <w:sz w:val="24"/>
          <w:szCs w:val="24"/>
        </w:rPr>
        <w:t>Version Control Terdistribusi (Distributed Version Control)</w:t>
      </w:r>
    </w:p>
    <w:p w14:paraId="4F2EC5D7" w14:textId="62D83435" w:rsidR="00EE1813" w:rsidRDefault="005F5F78" w:rsidP="00EE1813">
      <w:pPr>
        <w:pStyle w:val="ListParagraph"/>
        <w:spacing w:line="360" w:lineRule="auto"/>
        <w:ind w:left="1440"/>
        <w:jc w:val="center"/>
        <w:rPr>
          <w:rFonts w:ascii="Arial" w:hAnsi="Arial" w:cs="Arial"/>
          <w:sz w:val="24"/>
          <w:szCs w:val="24"/>
        </w:rPr>
      </w:pPr>
      <w:r>
        <w:rPr>
          <w:noProof/>
        </w:rPr>
        <w:drawing>
          <wp:inline distT="0" distB="0" distL="0" distR="0" wp14:anchorId="288E75F7" wp14:editId="55E809A1">
            <wp:extent cx="3298135" cy="1379220"/>
            <wp:effectExtent l="0" t="0" r="0" b="0"/>
            <wp:docPr id="1622322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5434" cy="1382272"/>
                    </a:xfrm>
                    <a:prstGeom prst="rect">
                      <a:avLst/>
                    </a:prstGeom>
                    <a:noFill/>
                    <a:ln>
                      <a:noFill/>
                    </a:ln>
                  </pic:spPr>
                </pic:pic>
              </a:graphicData>
            </a:graphic>
          </wp:inline>
        </w:drawing>
      </w:r>
    </w:p>
    <w:p w14:paraId="4DDD8D7E" w14:textId="168B593C" w:rsidR="005F5F78" w:rsidRDefault="005F5F78" w:rsidP="005F5F78">
      <w:pPr>
        <w:pStyle w:val="ListParagraph"/>
        <w:spacing w:line="360" w:lineRule="auto"/>
        <w:ind w:left="1440"/>
        <w:jc w:val="center"/>
        <w:rPr>
          <w:rFonts w:ascii="Arial" w:hAnsi="Arial" w:cs="Arial"/>
          <w:sz w:val="24"/>
          <w:szCs w:val="24"/>
        </w:rPr>
      </w:pPr>
      <w:r>
        <w:rPr>
          <w:rFonts w:ascii="Arial" w:hAnsi="Arial" w:cs="Arial"/>
          <w:sz w:val="24"/>
          <w:szCs w:val="24"/>
        </w:rPr>
        <w:t xml:space="preserve">Gambar Contoh </w:t>
      </w:r>
      <w:r>
        <w:rPr>
          <w:rFonts w:ascii="Arial" w:hAnsi="Arial" w:cs="Arial"/>
          <w:sz w:val="24"/>
          <w:szCs w:val="24"/>
        </w:rPr>
        <w:t>Distributed</w:t>
      </w:r>
      <w:r>
        <w:rPr>
          <w:rFonts w:ascii="Arial" w:hAnsi="Arial" w:cs="Arial"/>
          <w:sz w:val="24"/>
          <w:szCs w:val="24"/>
        </w:rPr>
        <w:t xml:space="preserve"> Version Control</w:t>
      </w:r>
    </w:p>
    <w:p w14:paraId="0C943A9E" w14:textId="0066ECFD" w:rsidR="005F5F78" w:rsidRDefault="005F5F78" w:rsidP="005F5F78">
      <w:pPr>
        <w:pStyle w:val="ListParagraph"/>
        <w:spacing w:line="360" w:lineRule="auto"/>
        <w:ind w:left="1440"/>
        <w:jc w:val="center"/>
        <w:rPr>
          <w:rFonts w:ascii="Arial" w:hAnsi="Arial" w:cs="Arial"/>
          <w:sz w:val="24"/>
          <w:szCs w:val="24"/>
        </w:rPr>
      </w:pPr>
      <w:r>
        <w:rPr>
          <w:rFonts w:ascii="Arial" w:hAnsi="Arial" w:cs="Arial"/>
          <w:sz w:val="24"/>
          <w:szCs w:val="24"/>
        </w:rPr>
        <w:t>Sumber</w:t>
      </w:r>
      <w:r>
        <w:rPr>
          <w:rFonts w:ascii="Arial" w:hAnsi="Arial" w:cs="Arial"/>
          <w:sz w:val="24"/>
          <w:szCs w:val="24"/>
        </w:rPr>
        <w:t xml:space="preserve"> </w:t>
      </w:r>
      <w:hyperlink r:id="rId9" w:history="1">
        <w:r w:rsidR="00DF1187" w:rsidRPr="006D2BB1">
          <w:rPr>
            <w:rStyle w:val="Hyperlink"/>
            <w:rFonts w:ascii="Arial" w:hAnsi="Arial" w:cs="Arial"/>
            <w:sz w:val="24"/>
            <w:szCs w:val="24"/>
          </w:rPr>
          <w:t>https://git-scm.com/images/logo@2x.png</w:t>
        </w:r>
      </w:hyperlink>
      <w:r w:rsidR="00DF1187">
        <w:rPr>
          <w:rFonts w:ascii="Arial" w:hAnsi="Arial" w:cs="Arial"/>
          <w:sz w:val="24"/>
          <w:szCs w:val="24"/>
        </w:rPr>
        <w:t xml:space="preserve"> </w:t>
      </w:r>
    </w:p>
    <w:p w14:paraId="18E5882C" w14:textId="6BFFCB7F" w:rsidR="00EE1813" w:rsidRPr="00EE1813" w:rsidRDefault="00EE1813" w:rsidP="00EE1813">
      <w:pPr>
        <w:pStyle w:val="ListParagraph"/>
        <w:spacing w:line="360" w:lineRule="auto"/>
        <w:ind w:left="1440"/>
        <w:jc w:val="both"/>
        <w:rPr>
          <w:rFonts w:ascii="Arial" w:hAnsi="Arial" w:cs="Arial"/>
          <w:sz w:val="24"/>
          <w:szCs w:val="24"/>
          <w:lang w:val="fi-FI"/>
        </w:rPr>
      </w:pPr>
      <w:r w:rsidRPr="00EE1813">
        <w:rPr>
          <w:rFonts w:ascii="Arial" w:hAnsi="Arial" w:cs="Arial"/>
          <w:sz w:val="24"/>
          <w:szCs w:val="24"/>
        </w:rPr>
        <w:t xml:space="preserve">Version Control Terdistribusi (Distributed Version Control) seperti Git, memungkinkan setiap pengembang memiliki salinan lengkap dari repositori di komputer lokal mereka. Ini berarti setiap pengembang memiliki riwayat lengkap dari semua perubahan yang telah dilakukan pada kode. Setiap pengembang dapat melakukan commit dan update secara lokal, dan kemudian sinkronisasi dengan pengembang lain melalui push dan pull. </w:t>
      </w:r>
      <w:r w:rsidRPr="00EE1813">
        <w:rPr>
          <w:rFonts w:ascii="Arial" w:hAnsi="Arial" w:cs="Arial"/>
          <w:sz w:val="24"/>
          <w:szCs w:val="24"/>
          <w:lang w:val="fi-FI"/>
        </w:rPr>
        <w:t>Hal ini meningkatkan ketersediaan dan fleksibilitas dalam pengelolaan kode, serta mengurangi ketergantungan pada server pusat.</w:t>
      </w:r>
    </w:p>
    <w:p w14:paraId="092A07DC" w14:textId="77777777" w:rsidR="00EE1813" w:rsidRPr="00091979" w:rsidRDefault="00EE1813" w:rsidP="00EE1813">
      <w:pPr>
        <w:pStyle w:val="ListParagraph"/>
        <w:spacing w:line="360" w:lineRule="auto"/>
        <w:ind w:left="1080" w:firstLine="360"/>
        <w:jc w:val="both"/>
        <w:rPr>
          <w:rFonts w:ascii="Arial" w:hAnsi="Arial" w:cs="Arial"/>
          <w:sz w:val="24"/>
          <w:szCs w:val="24"/>
          <w:lang w:val="fi-FI"/>
        </w:rPr>
      </w:pPr>
      <w:r w:rsidRPr="00EE1813">
        <w:rPr>
          <w:rFonts w:ascii="Arial" w:hAnsi="Arial" w:cs="Arial"/>
          <w:sz w:val="24"/>
          <w:szCs w:val="24"/>
        </w:rPr>
        <w:t xml:space="preserve">Dalam dunia pengembangan website, penggunaan Version Control System (VCS) membawa angin segar dalam kolaborasi tim. Bayangkan sebuah proyek yang melibatkan banyak pengembang dengan keahlian berbeda. Tanpa VCS, kekacauan akan mudah terjadi. Namun, dengan VCS, setiap pengembang dapat bekerja pada bagiannya masing-masing tanpa takut menimpa pekerjaan orang lain. VCS seperti seorang wasit yang adil, mencatat setiap perubahan dan memastikan semuanya teratur. Jika terjadi kesalahan, tidak perlu panik, karena VCS menyimpan riwayat lengkap perubahan, memungkinkan kita untuk kembali ke versi sebelumnya dengan mudah. </w:t>
      </w:r>
      <w:r w:rsidRPr="00091979">
        <w:rPr>
          <w:rFonts w:ascii="Arial" w:hAnsi="Arial" w:cs="Arial"/>
          <w:sz w:val="24"/>
          <w:szCs w:val="24"/>
          <w:lang w:val="fi-FI"/>
        </w:rPr>
        <w:t>Ini seperti memiliki mesin waktu untuk kode kita.</w:t>
      </w:r>
    </w:p>
    <w:p w14:paraId="2C7C34C0" w14:textId="77777777" w:rsidR="00EE1813" w:rsidRDefault="00EE1813" w:rsidP="00EE1813">
      <w:pPr>
        <w:pStyle w:val="ListParagraph"/>
        <w:spacing w:line="360" w:lineRule="auto"/>
        <w:ind w:left="1080" w:firstLine="360"/>
        <w:jc w:val="both"/>
        <w:rPr>
          <w:rFonts w:ascii="Arial" w:hAnsi="Arial" w:cs="Arial"/>
          <w:sz w:val="24"/>
          <w:szCs w:val="24"/>
        </w:rPr>
      </w:pPr>
      <w:r w:rsidRPr="00091979">
        <w:rPr>
          <w:rFonts w:ascii="Arial" w:hAnsi="Arial" w:cs="Arial"/>
          <w:sz w:val="24"/>
          <w:szCs w:val="24"/>
          <w:lang w:val="fi-FI"/>
        </w:rPr>
        <w:t xml:space="preserve">Lebih dari sekadar kolaborasi, VCS juga memberikan rasa aman. </w:t>
      </w:r>
      <w:r w:rsidRPr="00EE1813">
        <w:rPr>
          <w:rFonts w:ascii="Arial" w:hAnsi="Arial" w:cs="Arial"/>
          <w:sz w:val="24"/>
          <w:szCs w:val="24"/>
        </w:rPr>
        <w:t xml:space="preserve">Kode yang tersimpan secara terdistribusi di berbagai komputer pengembang meminimalkan risiko kehilangan data. </w:t>
      </w:r>
      <w:r w:rsidRPr="00091979">
        <w:rPr>
          <w:rFonts w:ascii="Arial" w:hAnsi="Arial" w:cs="Arial"/>
          <w:sz w:val="24"/>
          <w:szCs w:val="24"/>
          <w:lang w:val="fi-FI"/>
        </w:rPr>
        <w:t xml:space="preserve">Jika satu salinan hilang atau rusak, </w:t>
      </w:r>
      <w:r w:rsidRPr="00091979">
        <w:rPr>
          <w:rFonts w:ascii="Arial" w:hAnsi="Arial" w:cs="Arial"/>
          <w:sz w:val="24"/>
          <w:szCs w:val="24"/>
          <w:lang w:val="fi-FI"/>
        </w:rPr>
        <w:lastRenderedPageBreak/>
        <w:t xml:space="preserve">salinan lain siap menggantikannya. </w:t>
      </w:r>
      <w:r w:rsidRPr="00EE1813">
        <w:rPr>
          <w:rFonts w:ascii="Arial" w:hAnsi="Arial" w:cs="Arial"/>
          <w:sz w:val="24"/>
          <w:szCs w:val="24"/>
        </w:rPr>
        <w:t>Fitur percabangan (branching) dan penggabungan (merging) memungkinkan eksperimen dan pengembangan fitur baru tanpa mengganggu kode utama. Setiap fitur baru dapat dikembangkan di cabang terpisah, diuji secara menyeluruh, dan kemudian digabungkan ke cabang utama setelah yakin stabil. Dengan VCS, pengembangan website menjadi lebih terstruktur, aman, dan efisien, memungkinkan tim untuk fokus pada kreativitas dan inovasi tanpa khawatir tentang masalah teknis yang rumit.</w:t>
      </w:r>
    </w:p>
    <w:p w14:paraId="3ED0398C" w14:textId="77777777" w:rsidR="000C49D4" w:rsidRPr="00EE1813" w:rsidRDefault="000C49D4" w:rsidP="00EE1813">
      <w:pPr>
        <w:pStyle w:val="ListParagraph"/>
        <w:spacing w:line="360" w:lineRule="auto"/>
        <w:ind w:left="1080" w:firstLine="360"/>
        <w:jc w:val="both"/>
        <w:rPr>
          <w:rFonts w:ascii="Arial" w:hAnsi="Arial" w:cs="Arial"/>
          <w:sz w:val="24"/>
          <w:szCs w:val="24"/>
        </w:rPr>
      </w:pPr>
    </w:p>
    <w:p w14:paraId="771D11FB" w14:textId="77777777" w:rsidR="00424B5A" w:rsidRDefault="00424B5A" w:rsidP="00BE55F8">
      <w:pPr>
        <w:pStyle w:val="ListParagraph"/>
        <w:numPr>
          <w:ilvl w:val="0"/>
          <w:numId w:val="2"/>
        </w:numPr>
        <w:spacing w:line="360" w:lineRule="auto"/>
        <w:jc w:val="both"/>
        <w:rPr>
          <w:rFonts w:ascii="Arial" w:hAnsi="Arial" w:cs="Arial"/>
          <w:sz w:val="24"/>
          <w:szCs w:val="24"/>
        </w:rPr>
      </w:pPr>
      <w:r w:rsidRPr="003875B4">
        <w:rPr>
          <w:rFonts w:ascii="Arial" w:hAnsi="Arial" w:cs="Arial"/>
          <w:sz w:val="24"/>
          <w:szCs w:val="24"/>
        </w:rPr>
        <w:t>Git</w:t>
      </w:r>
    </w:p>
    <w:p w14:paraId="46B6CCE8" w14:textId="77777777" w:rsidR="002E281C" w:rsidRPr="002E281C" w:rsidRDefault="00251455" w:rsidP="00251455">
      <w:pPr>
        <w:pStyle w:val="ListParagraph"/>
        <w:spacing w:line="360" w:lineRule="auto"/>
        <w:ind w:left="1080" w:firstLine="360"/>
        <w:jc w:val="both"/>
        <w:rPr>
          <w:rFonts w:ascii="Arial" w:hAnsi="Arial" w:cs="Arial"/>
          <w:sz w:val="24"/>
          <w:szCs w:val="24"/>
          <w:lang w:val="fi-FI"/>
        </w:rPr>
      </w:pPr>
      <w:r w:rsidRPr="00251455">
        <w:rPr>
          <w:rFonts w:ascii="Arial" w:hAnsi="Arial" w:cs="Arial"/>
          <w:sz w:val="24"/>
          <w:szCs w:val="24"/>
        </w:rPr>
        <w:t>Git adalah sistem version control terdistribusi yang digunakan untuk melacak perubahan pada kode sumber selama pengembangan perangkat lunak.</w:t>
      </w:r>
      <w:r>
        <w:rPr>
          <w:rFonts w:ascii="Arial" w:hAnsi="Arial" w:cs="Arial"/>
          <w:sz w:val="24"/>
          <w:szCs w:val="24"/>
        </w:rPr>
        <w:t xml:space="preserve"> </w:t>
      </w:r>
      <w:r w:rsidRPr="002E281C">
        <w:rPr>
          <w:rFonts w:ascii="Arial" w:hAnsi="Arial" w:cs="Arial"/>
          <w:sz w:val="24"/>
          <w:szCs w:val="24"/>
          <w:lang w:val="fi-FI"/>
        </w:rPr>
        <w:t xml:space="preserve">Git bukan hanya sekadar alat untuk menyimpan versi kode, tetapi juga merupakan fondasi dari kolaborasi modern dalam pengembangan perangkat lunak. </w:t>
      </w:r>
    </w:p>
    <w:p w14:paraId="32E9188F" w14:textId="67691E28" w:rsidR="00251455" w:rsidRPr="002E281C" w:rsidRDefault="00251455" w:rsidP="00251455">
      <w:pPr>
        <w:pStyle w:val="ListParagraph"/>
        <w:spacing w:line="360" w:lineRule="auto"/>
        <w:ind w:left="1080" w:firstLine="360"/>
        <w:jc w:val="both"/>
        <w:rPr>
          <w:rFonts w:ascii="Arial" w:hAnsi="Arial" w:cs="Arial"/>
          <w:sz w:val="24"/>
          <w:szCs w:val="24"/>
          <w:lang w:val="fi-FI"/>
        </w:rPr>
      </w:pPr>
      <w:r w:rsidRPr="00251455">
        <w:rPr>
          <w:rFonts w:ascii="Arial" w:hAnsi="Arial" w:cs="Arial"/>
          <w:sz w:val="24"/>
          <w:szCs w:val="24"/>
        </w:rPr>
        <w:t xml:space="preserve">Bayangkan sebuah proyek besar dengan puluhan pengembang yang tersebar di berbagai lokasi. </w:t>
      </w:r>
      <w:r w:rsidRPr="002E281C">
        <w:rPr>
          <w:rFonts w:ascii="Arial" w:hAnsi="Arial" w:cs="Arial"/>
          <w:sz w:val="24"/>
          <w:szCs w:val="24"/>
          <w:lang w:val="fi-FI"/>
        </w:rPr>
        <w:t>Git memungkinkan mereka semua untuk bekerja secara harmonis, seolah-olah mereka berada di ruangan yang sama. Setiap pengembang memiliki salinan lengkap dari proyek di komputernya, sehingga mereka dapat bekerja secara offline dan melakukan perubahan tanpa khawatir mengganggu pekerjaan orang lain. Ketika mereka siap, mereka dapat menyinkronkan perubahan mereka dengan repositori pusat, menggabungkan pekerjaan mereka dengan lancar. Git juga memungkinkan pengembang untuk membuat cabang (</w:t>
      </w:r>
      <w:r w:rsidRPr="002E281C">
        <w:rPr>
          <w:rFonts w:ascii="Arial" w:hAnsi="Arial" w:cs="Arial"/>
          <w:i/>
          <w:iCs/>
          <w:sz w:val="24"/>
          <w:szCs w:val="24"/>
          <w:lang w:val="fi-FI"/>
        </w:rPr>
        <w:t>branch</w:t>
      </w:r>
      <w:r w:rsidRPr="002E281C">
        <w:rPr>
          <w:rFonts w:ascii="Arial" w:hAnsi="Arial" w:cs="Arial"/>
          <w:sz w:val="24"/>
          <w:szCs w:val="24"/>
          <w:lang w:val="fi-FI"/>
        </w:rPr>
        <w:t>), yang merupakan salinan terpisah dari proyek, untuk mengerjakan fitur baru atau perbaikan bug tanpa mengganggu kode utama.</w:t>
      </w:r>
    </w:p>
    <w:p w14:paraId="0D6D35DC" w14:textId="7D782DFE" w:rsidR="000C49D4" w:rsidRDefault="00251455" w:rsidP="002E281C">
      <w:pPr>
        <w:pStyle w:val="ListParagraph"/>
        <w:spacing w:line="360" w:lineRule="auto"/>
        <w:ind w:left="1080" w:firstLine="360"/>
        <w:jc w:val="both"/>
        <w:rPr>
          <w:rFonts w:ascii="Arial" w:hAnsi="Arial" w:cs="Arial"/>
          <w:sz w:val="24"/>
          <w:szCs w:val="24"/>
          <w:lang w:val="fi-FI"/>
        </w:rPr>
      </w:pPr>
      <w:r w:rsidRPr="00251455">
        <w:rPr>
          <w:rFonts w:ascii="Arial" w:hAnsi="Arial" w:cs="Arial"/>
          <w:sz w:val="24"/>
          <w:szCs w:val="24"/>
          <w:lang w:val="fi-FI"/>
        </w:rPr>
        <w:t xml:space="preserve">Lebih dari itu, Git memberikan ketenangan pikiran. Dengan Git, setiap perubahan pada kode dicatat dengan cermat, sehingga </w:t>
      </w:r>
      <w:r w:rsidR="00CB152E">
        <w:rPr>
          <w:rFonts w:ascii="Arial" w:hAnsi="Arial" w:cs="Arial"/>
          <w:sz w:val="24"/>
          <w:szCs w:val="24"/>
          <w:lang w:val="fi-FI"/>
        </w:rPr>
        <w:t>Kita</w:t>
      </w:r>
      <w:r w:rsidRPr="00251455">
        <w:rPr>
          <w:rFonts w:ascii="Arial" w:hAnsi="Arial" w:cs="Arial"/>
          <w:sz w:val="24"/>
          <w:szCs w:val="24"/>
          <w:lang w:val="fi-FI"/>
        </w:rPr>
        <w:t xml:space="preserve"> selalu dapat melihat siapa yang membuat perubahan apa dan kapan. Jika terjadi kesalahan, </w:t>
      </w:r>
      <w:r w:rsidR="00CB152E">
        <w:rPr>
          <w:rFonts w:ascii="Arial" w:hAnsi="Arial" w:cs="Arial"/>
          <w:sz w:val="24"/>
          <w:szCs w:val="24"/>
          <w:lang w:val="fi-FI"/>
        </w:rPr>
        <w:t>Kita</w:t>
      </w:r>
      <w:r w:rsidRPr="00251455">
        <w:rPr>
          <w:rFonts w:ascii="Arial" w:hAnsi="Arial" w:cs="Arial"/>
          <w:sz w:val="24"/>
          <w:szCs w:val="24"/>
          <w:lang w:val="fi-FI"/>
        </w:rPr>
        <w:t xml:space="preserve"> dapat dengan mudah mengembalikan proyek ke versi sebelumnya. Git juga memungkinkan </w:t>
      </w:r>
      <w:r w:rsidR="00CB152E">
        <w:rPr>
          <w:rFonts w:ascii="Arial" w:hAnsi="Arial" w:cs="Arial"/>
          <w:sz w:val="24"/>
          <w:szCs w:val="24"/>
          <w:lang w:val="fi-FI"/>
        </w:rPr>
        <w:t>Kita</w:t>
      </w:r>
      <w:r w:rsidRPr="00251455">
        <w:rPr>
          <w:rFonts w:ascii="Arial" w:hAnsi="Arial" w:cs="Arial"/>
          <w:sz w:val="24"/>
          <w:szCs w:val="24"/>
          <w:lang w:val="fi-FI"/>
        </w:rPr>
        <w:t xml:space="preserve"> untuk membandingkan berbagai versi kode, untuk melihat perbedaan di antara mereka. </w:t>
      </w:r>
    </w:p>
    <w:p w14:paraId="682457C8" w14:textId="038287FE" w:rsidR="002E281C" w:rsidRDefault="002E281C" w:rsidP="002E281C">
      <w:pPr>
        <w:pStyle w:val="ListParagraph"/>
        <w:numPr>
          <w:ilvl w:val="0"/>
          <w:numId w:val="5"/>
        </w:numPr>
        <w:spacing w:line="360" w:lineRule="auto"/>
        <w:jc w:val="both"/>
        <w:rPr>
          <w:rFonts w:ascii="Arial" w:hAnsi="Arial" w:cs="Arial"/>
          <w:sz w:val="24"/>
          <w:szCs w:val="24"/>
          <w:lang w:val="fi-FI"/>
        </w:rPr>
      </w:pPr>
      <w:r>
        <w:rPr>
          <w:rFonts w:ascii="Arial" w:hAnsi="Arial" w:cs="Arial"/>
          <w:sz w:val="24"/>
          <w:szCs w:val="24"/>
          <w:lang w:val="fi-FI"/>
        </w:rPr>
        <w:t>Sejarah Perkembangan Git</w:t>
      </w:r>
    </w:p>
    <w:p w14:paraId="7E9AD53F" w14:textId="3065D752" w:rsidR="00081D85" w:rsidRDefault="00081D85" w:rsidP="00081D85">
      <w:pPr>
        <w:pStyle w:val="ListParagraph"/>
        <w:spacing w:line="360" w:lineRule="auto"/>
        <w:ind w:left="1800" w:firstLine="360"/>
        <w:jc w:val="center"/>
        <w:rPr>
          <w:rFonts w:ascii="Arial" w:hAnsi="Arial" w:cs="Arial"/>
          <w:sz w:val="24"/>
          <w:szCs w:val="24"/>
          <w:lang w:val="fi-FI"/>
        </w:rPr>
      </w:pPr>
      <w:r>
        <w:rPr>
          <w:noProof/>
        </w:rPr>
        <w:lastRenderedPageBreak/>
        <w:drawing>
          <wp:inline distT="0" distB="0" distL="0" distR="0" wp14:anchorId="3D6AF8F1" wp14:editId="4D324C0B">
            <wp:extent cx="3183350" cy="1912620"/>
            <wp:effectExtent l="0" t="0" r="0" b="0"/>
            <wp:docPr id="767002721" name="Picture 3" descr="The wisdom of Linus Torval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wisdom of Linus Torvald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5536" cy="1919942"/>
                    </a:xfrm>
                    <a:prstGeom prst="rect">
                      <a:avLst/>
                    </a:prstGeom>
                    <a:noFill/>
                    <a:ln>
                      <a:noFill/>
                    </a:ln>
                  </pic:spPr>
                </pic:pic>
              </a:graphicData>
            </a:graphic>
          </wp:inline>
        </w:drawing>
      </w:r>
    </w:p>
    <w:p w14:paraId="74F01DD2" w14:textId="2652652E" w:rsidR="00DF1187" w:rsidRDefault="00DF1187" w:rsidP="00081D85">
      <w:pPr>
        <w:pStyle w:val="ListParagraph"/>
        <w:spacing w:line="360" w:lineRule="auto"/>
        <w:ind w:left="1800" w:firstLine="360"/>
        <w:jc w:val="center"/>
        <w:rPr>
          <w:rFonts w:ascii="Arial" w:hAnsi="Arial" w:cs="Arial"/>
          <w:sz w:val="24"/>
          <w:szCs w:val="24"/>
        </w:rPr>
      </w:pPr>
      <w:r w:rsidRPr="00DF1187">
        <w:rPr>
          <w:rFonts w:ascii="Arial" w:hAnsi="Arial" w:cs="Arial"/>
          <w:sz w:val="24"/>
          <w:szCs w:val="24"/>
        </w:rPr>
        <w:t>Gambar Pencipta Git Linus T</w:t>
      </w:r>
      <w:r>
        <w:rPr>
          <w:rFonts w:ascii="Arial" w:hAnsi="Arial" w:cs="Arial"/>
          <w:sz w:val="24"/>
          <w:szCs w:val="24"/>
        </w:rPr>
        <w:t>orvalds</w:t>
      </w:r>
    </w:p>
    <w:p w14:paraId="258DA85B" w14:textId="6830B39D" w:rsidR="00DF1187" w:rsidRPr="00DF1187" w:rsidRDefault="00DF1187" w:rsidP="00081D85">
      <w:pPr>
        <w:pStyle w:val="ListParagraph"/>
        <w:spacing w:line="360" w:lineRule="auto"/>
        <w:ind w:left="1800" w:firstLine="360"/>
        <w:jc w:val="center"/>
        <w:rPr>
          <w:rFonts w:ascii="Arial" w:hAnsi="Arial" w:cs="Arial"/>
          <w:sz w:val="24"/>
          <w:szCs w:val="24"/>
        </w:rPr>
      </w:pPr>
      <w:r>
        <w:rPr>
          <w:rFonts w:ascii="Arial" w:hAnsi="Arial" w:cs="Arial"/>
          <w:sz w:val="24"/>
          <w:szCs w:val="24"/>
        </w:rPr>
        <w:t xml:space="preserve">Sumber </w:t>
      </w:r>
      <w:hyperlink r:id="rId11" w:history="1">
        <w:r w:rsidR="004C4603" w:rsidRPr="006D2BB1">
          <w:rPr>
            <w:rStyle w:val="Hyperlink"/>
            <w:rFonts w:ascii="Arial" w:hAnsi="Arial" w:cs="Arial"/>
            <w:sz w:val="24"/>
            <w:szCs w:val="24"/>
          </w:rPr>
          <w:t>https://ideas.ted.com/the-wisdom-of-linus-torvalds/</w:t>
        </w:r>
      </w:hyperlink>
      <w:r w:rsidR="004C4603">
        <w:rPr>
          <w:rFonts w:ascii="Arial" w:hAnsi="Arial" w:cs="Arial"/>
          <w:sz w:val="24"/>
          <w:szCs w:val="24"/>
        </w:rPr>
        <w:t xml:space="preserve"> </w:t>
      </w:r>
    </w:p>
    <w:p w14:paraId="650EE06F" w14:textId="62BF868C" w:rsidR="002E281C" w:rsidRDefault="002E281C" w:rsidP="00EE787B">
      <w:pPr>
        <w:pStyle w:val="ListParagraph"/>
        <w:spacing w:line="360" w:lineRule="auto"/>
        <w:ind w:left="1800" w:firstLine="360"/>
        <w:jc w:val="both"/>
        <w:rPr>
          <w:rFonts w:ascii="Arial" w:hAnsi="Arial" w:cs="Arial"/>
          <w:sz w:val="24"/>
          <w:szCs w:val="24"/>
        </w:rPr>
      </w:pPr>
      <w:r w:rsidRPr="002E281C">
        <w:rPr>
          <w:rFonts w:ascii="Arial" w:hAnsi="Arial" w:cs="Arial"/>
          <w:sz w:val="24"/>
          <w:szCs w:val="24"/>
          <w:lang w:val="fi-FI"/>
        </w:rPr>
        <w:t>Git diciptakan oleh Linus Torvalds pada tahun 2005 untuk membantu pengembangan kernel Linux.</w:t>
      </w:r>
      <w:r w:rsidR="00EE787B">
        <w:rPr>
          <w:rFonts w:ascii="Arial" w:hAnsi="Arial" w:cs="Arial"/>
          <w:sz w:val="24"/>
          <w:szCs w:val="24"/>
          <w:lang w:val="fi-FI"/>
        </w:rPr>
        <w:t xml:space="preserve"> </w:t>
      </w:r>
      <w:r w:rsidR="00EE787B" w:rsidRPr="00EE787B">
        <w:rPr>
          <w:rFonts w:ascii="Arial" w:hAnsi="Arial" w:cs="Arial"/>
          <w:sz w:val="24"/>
          <w:szCs w:val="24"/>
        </w:rPr>
        <w:t>Sebelum Git, pengembang kernel Linux meng</w:t>
      </w:r>
      <w:r w:rsidR="00CB152E">
        <w:rPr>
          <w:rFonts w:ascii="Arial" w:hAnsi="Arial" w:cs="Arial"/>
          <w:sz w:val="24"/>
          <w:szCs w:val="24"/>
        </w:rPr>
        <w:t>Kita</w:t>
      </w:r>
      <w:r w:rsidR="00EE787B" w:rsidRPr="00EE787B">
        <w:rPr>
          <w:rFonts w:ascii="Arial" w:hAnsi="Arial" w:cs="Arial"/>
          <w:sz w:val="24"/>
          <w:szCs w:val="24"/>
        </w:rPr>
        <w:t>lkan BitKeeper, sebuah sistem kontrol versi berpemilik. Namun, ketika lisensi BitKeeper dicabut, Linus Torvalds, sang visioner di balik Linux, mengambil alih kendali. Dengan semangat "jika ingin sesuatu dilakukan dengan benar, lakukan sendiri," Torvalds menciptakan Git dalam waktu singkat. Tujuannya jelas: membangun sistem kontrol versi yang cepat, efisien, dan mampu menangani kompleksitas proyek sebesar kernel Linux.</w:t>
      </w:r>
    </w:p>
    <w:p w14:paraId="60E1BB9B" w14:textId="7BE5F357" w:rsidR="00EE787B" w:rsidRPr="00EE787B" w:rsidRDefault="00EE787B" w:rsidP="00EE787B">
      <w:pPr>
        <w:pStyle w:val="ListParagraph"/>
        <w:spacing w:line="360" w:lineRule="auto"/>
        <w:ind w:left="1800" w:firstLine="360"/>
        <w:jc w:val="both"/>
        <w:rPr>
          <w:rFonts w:ascii="Arial" w:hAnsi="Arial" w:cs="Arial"/>
          <w:sz w:val="24"/>
          <w:szCs w:val="24"/>
          <w:lang w:val="fi-FI"/>
        </w:rPr>
      </w:pPr>
      <w:r w:rsidRPr="00091979">
        <w:rPr>
          <w:rFonts w:ascii="Arial" w:hAnsi="Arial" w:cs="Arial"/>
          <w:sz w:val="24"/>
          <w:szCs w:val="24"/>
        </w:rPr>
        <w:t xml:space="preserve">Arsitektur terdistribusi Git menjadi kunci keberhasilannya. Berbeda dengan sistem terpusat, Git memungkinkan setiap pengembang memiliki salinan lengkap repositori di komputer mereka. Ini memberikan fleksibilitas luar biasa, memungkinkan pengembang bekerja secara offline dan melakukan perubahan secara lokal sebelum menyinkronkannya dengan repositori pusat. </w:t>
      </w:r>
      <w:r w:rsidRPr="00EE787B">
        <w:rPr>
          <w:rFonts w:ascii="Arial" w:hAnsi="Arial" w:cs="Arial"/>
          <w:sz w:val="24"/>
          <w:szCs w:val="24"/>
          <w:lang w:val="fi-FI"/>
        </w:rPr>
        <w:t xml:space="preserve">Model ini juga meningkatkan ketahanan, karena hilangnya satu salinan tidak akan mengancam keseluruhan proyek. Selain itu, desain Git yang cerdas </w:t>
      </w:r>
      <w:r w:rsidR="004C4603">
        <w:rPr>
          <w:rFonts w:ascii="Arial" w:hAnsi="Arial" w:cs="Arial"/>
          <w:sz w:val="24"/>
          <w:szCs w:val="24"/>
          <w:lang w:val="fi-FI"/>
        </w:rPr>
        <w:t>dapat melakukan</w:t>
      </w:r>
      <w:r w:rsidRPr="00EE787B">
        <w:rPr>
          <w:rFonts w:ascii="Arial" w:hAnsi="Arial" w:cs="Arial"/>
          <w:sz w:val="24"/>
          <w:szCs w:val="24"/>
          <w:lang w:val="fi-FI"/>
        </w:rPr>
        <w:t xml:space="preserve"> operasi seperti percabangan (branching) dan penggabungan (merging) dilakukan dengan sangat cepat, bahkan pada proyek dengan riwayat perubahan yang panjang.</w:t>
      </w:r>
    </w:p>
    <w:p w14:paraId="3ECDA3C9" w14:textId="10E05F21" w:rsidR="00081D85" w:rsidRDefault="00081D85" w:rsidP="00EE787B">
      <w:pPr>
        <w:pStyle w:val="ListParagraph"/>
        <w:spacing w:line="360" w:lineRule="auto"/>
        <w:ind w:left="1800" w:firstLine="360"/>
        <w:jc w:val="both"/>
        <w:rPr>
          <w:rFonts w:ascii="Arial" w:hAnsi="Arial" w:cs="Arial"/>
          <w:sz w:val="24"/>
          <w:szCs w:val="24"/>
          <w:lang w:val="fi-FI"/>
        </w:rPr>
      </w:pPr>
      <w:r>
        <w:rPr>
          <w:noProof/>
        </w:rPr>
        <w:lastRenderedPageBreak/>
        <w:drawing>
          <wp:inline distT="0" distB="0" distL="0" distR="0" wp14:anchorId="32E51DE8" wp14:editId="0E7A068C">
            <wp:extent cx="3895090" cy="1743426"/>
            <wp:effectExtent l="0" t="0" r="0" b="9525"/>
            <wp:docPr id="1442038070" name="Picture 4" descr="Github vs Gitlab vs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vs Gitlab vs Bitbuck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8294" cy="1753812"/>
                    </a:xfrm>
                    <a:prstGeom prst="rect">
                      <a:avLst/>
                    </a:prstGeom>
                    <a:noFill/>
                    <a:ln>
                      <a:noFill/>
                    </a:ln>
                  </pic:spPr>
                </pic:pic>
              </a:graphicData>
            </a:graphic>
          </wp:inline>
        </w:drawing>
      </w:r>
    </w:p>
    <w:p w14:paraId="0979E5BC" w14:textId="581EC381" w:rsidR="00F12231" w:rsidRDefault="00F12231" w:rsidP="00F12231">
      <w:pPr>
        <w:pStyle w:val="ListParagraph"/>
        <w:spacing w:line="360" w:lineRule="auto"/>
        <w:ind w:left="1800" w:firstLine="360"/>
        <w:jc w:val="center"/>
        <w:rPr>
          <w:rFonts w:ascii="Arial" w:hAnsi="Arial" w:cs="Arial"/>
          <w:sz w:val="24"/>
          <w:szCs w:val="24"/>
        </w:rPr>
      </w:pPr>
      <w:r w:rsidRPr="00F12231">
        <w:rPr>
          <w:rFonts w:ascii="Arial" w:hAnsi="Arial" w:cs="Arial"/>
          <w:sz w:val="24"/>
          <w:szCs w:val="24"/>
        </w:rPr>
        <w:t xml:space="preserve">Gambar </w:t>
      </w:r>
      <w:r w:rsidRPr="00932007">
        <w:rPr>
          <w:rFonts w:ascii="Arial" w:hAnsi="Arial" w:cs="Arial"/>
          <w:sz w:val="24"/>
          <w:szCs w:val="24"/>
        </w:rPr>
        <w:t>Distributed Version Control</w:t>
      </w:r>
      <w:r>
        <w:rPr>
          <w:rFonts w:ascii="Arial" w:hAnsi="Arial" w:cs="Arial"/>
          <w:sz w:val="24"/>
          <w:szCs w:val="24"/>
        </w:rPr>
        <w:t xml:space="preserve"> Populer</w:t>
      </w:r>
    </w:p>
    <w:p w14:paraId="20A2325E" w14:textId="7509D699" w:rsidR="00F12231" w:rsidRPr="00F12231" w:rsidRDefault="00F12231" w:rsidP="00F12231">
      <w:pPr>
        <w:pStyle w:val="ListParagraph"/>
        <w:spacing w:line="360" w:lineRule="auto"/>
        <w:ind w:left="1800" w:firstLine="360"/>
        <w:jc w:val="center"/>
        <w:rPr>
          <w:rFonts w:ascii="Arial" w:hAnsi="Arial" w:cs="Arial"/>
          <w:sz w:val="24"/>
          <w:szCs w:val="24"/>
        </w:rPr>
      </w:pPr>
      <w:r>
        <w:rPr>
          <w:rFonts w:ascii="Arial" w:hAnsi="Arial" w:cs="Arial"/>
          <w:sz w:val="24"/>
          <w:szCs w:val="24"/>
        </w:rPr>
        <w:t xml:space="preserve">Sumber : </w:t>
      </w:r>
      <w:hyperlink r:id="rId13" w:history="1">
        <w:r w:rsidRPr="006D2BB1">
          <w:rPr>
            <w:rStyle w:val="Hyperlink"/>
            <w:rFonts w:ascii="Arial" w:hAnsi="Arial" w:cs="Arial"/>
            <w:sz w:val="24"/>
            <w:szCs w:val="24"/>
          </w:rPr>
          <w:t>https://disbug.io/en/blog/github-vs-gitlab-vs-bitbucket/</w:t>
        </w:r>
      </w:hyperlink>
      <w:r>
        <w:rPr>
          <w:rFonts w:ascii="Arial" w:hAnsi="Arial" w:cs="Arial"/>
          <w:sz w:val="24"/>
          <w:szCs w:val="24"/>
        </w:rPr>
        <w:t xml:space="preserve"> </w:t>
      </w:r>
    </w:p>
    <w:p w14:paraId="4EE70193" w14:textId="3292A4EB" w:rsidR="00EE787B" w:rsidRPr="00EE787B" w:rsidRDefault="00EE787B" w:rsidP="00EE787B">
      <w:pPr>
        <w:pStyle w:val="ListParagraph"/>
        <w:spacing w:line="360" w:lineRule="auto"/>
        <w:ind w:left="1800" w:firstLine="360"/>
        <w:jc w:val="both"/>
        <w:rPr>
          <w:rFonts w:ascii="Arial" w:hAnsi="Arial" w:cs="Arial"/>
          <w:sz w:val="24"/>
          <w:szCs w:val="24"/>
          <w:lang w:val="fi-FI"/>
        </w:rPr>
      </w:pPr>
      <w:r w:rsidRPr="00EE787B">
        <w:rPr>
          <w:rFonts w:ascii="Arial" w:hAnsi="Arial" w:cs="Arial"/>
          <w:sz w:val="24"/>
          <w:szCs w:val="24"/>
        </w:rPr>
        <w:t xml:space="preserve">Popularitas Git terus meroket, didorong oleh adopsi luas di kalangan pengembang open source dan perusahaan teknologi. </w:t>
      </w:r>
      <w:r w:rsidRPr="00091979">
        <w:rPr>
          <w:rFonts w:ascii="Arial" w:hAnsi="Arial" w:cs="Arial"/>
          <w:sz w:val="24"/>
          <w:szCs w:val="24"/>
        </w:rPr>
        <w:t xml:space="preserve">Platform seperti GitHub, GitLab, dan Bitbucket mempermudah kolaborasi dan berbagi kode menggunakan Git. Komunitas pengembang yang besar dan aktif terus berkontribusi pada pengembangan Git, menambahkan fitur baru dan meningkatkan kinerja. </w:t>
      </w:r>
      <w:r w:rsidRPr="00EE787B">
        <w:rPr>
          <w:rFonts w:ascii="Arial" w:hAnsi="Arial" w:cs="Arial"/>
          <w:sz w:val="24"/>
          <w:szCs w:val="24"/>
          <w:lang w:val="fi-FI"/>
        </w:rPr>
        <w:t>Git bukan hanya alat, tetapi juga filosofi pengembangan yang menekankan kolaborasi, transparansi, dan efisiensi. Dengan Git, pengembangan perangkat lunak menjadi lebih terstruktur, terukur, dan menyenangkan.</w:t>
      </w:r>
    </w:p>
    <w:p w14:paraId="69F8F409" w14:textId="77777777" w:rsidR="00EE787B" w:rsidRPr="00EE787B" w:rsidRDefault="00EE787B" w:rsidP="002E281C">
      <w:pPr>
        <w:pStyle w:val="ListParagraph"/>
        <w:spacing w:line="360" w:lineRule="auto"/>
        <w:ind w:left="1800"/>
        <w:jc w:val="both"/>
        <w:rPr>
          <w:rFonts w:ascii="Arial" w:hAnsi="Arial" w:cs="Arial"/>
          <w:sz w:val="24"/>
          <w:szCs w:val="24"/>
          <w:lang w:val="fi-FI"/>
        </w:rPr>
      </w:pPr>
    </w:p>
    <w:p w14:paraId="5BEA61FC" w14:textId="24C72098" w:rsidR="002E281C" w:rsidRDefault="00081D85" w:rsidP="002E281C">
      <w:pPr>
        <w:pStyle w:val="ListParagraph"/>
        <w:numPr>
          <w:ilvl w:val="0"/>
          <w:numId w:val="5"/>
        </w:numPr>
        <w:spacing w:line="360" w:lineRule="auto"/>
        <w:jc w:val="both"/>
        <w:rPr>
          <w:rFonts w:ascii="Arial" w:hAnsi="Arial" w:cs="Arial"/>
          <w:sz w:val="24"/>
          <w:szCs w:val="24"/>
          <w:lang w:val="fi-FI"/>
        </w:rPr>
      </w:pPr>
      <w:r>
        <w:rPr>
          <w:rFonts w:ascii="Arial" w:hAnsi="Arial" w:cs="Arial"/>
          <w:sz w:val="24"/>
          <w:szCs w:val="24"/>
          <w:lang w:val="fi-FI"/>
        </w:rPr>
        <w:t>Instalasi Git</w:t>
      </w:r>
    </w:p>
    <w:p w14:paraId="06619185" w14:textId="04D0C80F" w:rsidR="00F16FF0" w:rsidRDefault="00D2641B" w:rsidP="00F16FF0">
      <w:pPr>
        <w:pStyle w:val="ListParagraph"/>
        <w:numPr>
          <w:ilvl w:val="0"/>
          <w:numId w:val="27"/>
        </w:numPr>
        <w:spacing w:line="360" w:lineRule="auto"/>
        <w:jc w:val="both"/>
        <w:rPr>
          <w:rFonts w:ascii="Arial" w:hAnsi="Arial" w:cs="Arial"/>
          <w:sz w:val="24"/>
          <w:szCs w:val="24"/>
          <w:lang w:val="fi-FI"/>
        </w:rPr>
      </w:pPr>
      <w:r w:rsidRPr="00D2641B">
        <w:rPr>
          <w:rFonts w:ascii="Arial" w:hAnsi="Arial" w:cs="Arial"/>
          <w:sz w:val="24"/>
          <w:szCs w:val="24"/>
          <w:lang w:val="fi-FI"/>
        </w:rPr>
        <w:t xml:space="preserve">Buka halaman resmi Git di </w:t>
      </w:r>
      <w:hyperlink r:id="rId14" w:history="1">
        <w:r w:rsidRPr="00C3331A">
          <w:rPr>
            <w:rStyle w:val="Hyperlink"/>
            <w:rFonts w:ascii="Arial" w:hAnsi="Arial" w:cs="Arial"/>
            <w:sz w:val="24"/>
            <w:szCs w:val="24"/>
            <w:lang w:val="fi-FI"/>
          </w:rPr>
          <w:t>https://git-scm.com/downloads</w:t>
        </w:r>
      </w:hyperlink>
      <w:r w:rsidRPr="00D2641B">
        <w:rPr>
          <w:rFonts w:ascii="Arial" w:hAnsi="Arial" w:cs="Arial"/>
          <w:sz w:val="24"/>
          <w:szCs w:val="24"/>
          <w:lang w:val="fi-FI"/>
        </w:rPr>
        <w:t>.</w:t>
      </w:r>
      <w:r>
        <w:rPr>
          <w:rFonts w:ascii="Arial" w:hAnsi="Arial" w:cs="Arial"/>
          <w:sz w:val="24"/>
          <w:szCs w:val="24"/>
          <w:lang w:val="fi-FI"/>
        </w:rPr>
        <w:t xml:space="preserve"> </w:t>
      </w:r>
    </w:p>
    <w:p w14:paraId="63BFB363" w14:textId="2B69167A" w:rsidR="00D2641B" w:rsidRPr="00D2641B" w:rsidRDefault="00D2641B" w:rsidP="00F16FF0">
      <w:pPr>
        <w:pStyle w:val="ListParagraph"/>
        <w:numPr>
          <w:ilvl w:val="0"/>
          <w:numId w:val="27"/>
        </w:numPr>
        <w:spacing w:line="360" w:lineRule="auto"/>
        <w:jc w:val="both"/>
        <w:rPr>
          <w:rFonts w:ascii="Arial" w:hAnsi="Arial" w:cs="Arial"/>
          <w:sz w:val="24"/>
          <w:szCs w:val="24"/>
        </w:rPr>
      </w:pPr>
      <w:r w:rsidRPr="00D2641B">
        <w:rPr>
          <w:rFonts w:ascii="Arial" w:hAnsi="Arial" w:cs="Arial"/>
          <w:sz w:val="24"/>
          <w:szCs w:val="24"/>
        </w:rPr>
        <w:t>Klik tombol Download for Windows untuk mengunduh versi terbaru Git.</w:t>
      </w:r>
    </w:p>
    <w:p w14:paraId="4C6B2FC7" w14:textId="6211DFFB" w:rsidR="00F16FF0" w:rsidRDefault="00C852DC" w:rsidP="00F16FF0">
      <w:pPr>
        <w:pStyle w:val="ListParagraph"/>
        <w:spacing w:line="360" w:lineRule="auto"/>
        <w:ind w:left="2160"/>
        <w:jc w:val="both"/>
        <w:rPr>
          <w:rFonts w:ascii="Arial" w:hAnsi="Arial" w:cs="Arial"/>
          <w:sz w:val="24"/>
          <w:szCs w:val="24"/>
        </w:rPr>
      </w:pPr>
      <w:r w:rsidRPr="00C852DC">
        <w:rPr>
          <w:rFonts w:ascii="Arial" w:hAnsi="Arial" w:cs="Arial"/>
          <w:noProof/>
          <w:sz w:val="24"/>
          <w:szCs w:val="24"/>
        </w:rPr>
        <w:lastRenderedPageBreak/>
        <w:drawing>
          <wp:inline distT="0" distB="0" distL="0" distR="0" wp14:anchorId="62CA9478" wp14:editId="2EF42C2B">
            <wp:extent cx="4306570" cy="2615146"/>
            <wp:effectExtent l="0" t="0" r="0" b="0"/>
            <wp:docPr id="15030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9887" name=""/>
                    <pic:cNvPicPr/>
                  </pic:nvPicPr>
                  <pic:blipFill>
                    <a:blip r:embed="rId15"/>
                    <a:stretch>
                      <a:fillRect/>
                    </a:stretch>
                  </pic:blipFill>
                  <pic:spPr>
                    <a:xfrm>
                      <a:off x="0" y="0"/>
                      <a:ext cx="4320814" cy="2623796"/>
                    </a:xfrm>
                    <a:prstGeom prst="rect">
                      <a:avLst/>
                    </a:prstGeom>
                  </pic:spPr>
                </pic:pic>
              </a:graphicData>
            </a:graphic>
          </wp:inline>
        </w:drawing>
      </w:r>
    </w:p>
    <w:p w14:paraId="2B481CFF" w14:textId="7AD43186" w:rsidR="00F91477" w:rsidRDefault="00F91477" w:rsidP="00F91477">
      <w:pPr>
        <w:pStyle w:val="ListParagraph"/>
        <w:spacing w:line="360" w:lineRule="auto"/>
        <w:ind w:left="2160"/>
        <w:jc w:val="center"/>
        <w:rPr>
          <w:rFonts w:ascii="Arial" w:hAnsi="Arial" w:cs="Arial"/>
          <w:sz w:val="24"/>
          <w:szCs w:val="24"/>
        </w:rPr>
      </w:pPr>
      <w:r>
        <w:rPr>
          <w:rFonts w:ascii="Arial" w:hAnsi="Arial" w:cs="Arial"/>
          <w:sz w:val="24"/>
          <w:szCs w:val="24"/>
        </w:rPr>
        <w:t>Gambar Tampilan Web Git</w:t>
      </w:r>
    </w:p>
    <w:p w14:paraId="067CB829" w14:textId="77777777" w:rsidR="00C852DC" w:rsidRDefault="00C852DC" w:rsidP="00F16FF0">
      <w:pPr>
        <w:pStyle w:val="ListParagraph"/>
        <w:spacing w:line="360" w:lineRule="auto"/>
        <w:ind w:left="2160"/>
        <w:jc w:val="both"/>
        <w:rPr>
          <w:rFonts w:ascii="Arial" w:hAnsi="Arial" w:cs="Arial"/>
          <w:sz w:val="24"/>
          <w:szCs w:val="24"/>
        </w:rPr>
      </w:pPr>
    </w:p>
    <w:p w14:paraId="3B6A8D12" w14:textId="4367CE24" w:rsidR="00F16FF0" w:rsidRPr="00FE6CD5" w:rsidRDefault="00FE6CD5" w:rsidP="00F16FF0">
      <w:pPr>
        <w:pStyle w:val="ListParagraph"/>
        <w:numPr>
          <w:ilvl w:val="0"/>
          <w:numId w:val="27"/>
        </w:numPr>
        <w:spacing w:line="360" w:lineRule="auto"/>
        <w:jc w:val="both"/>
        <w:rPr>
          <w:rFonts w:ascii="Arial" w:hAnsi="Arial" w:cs="Arial"/>
          <w:sz w:val="24"/>
          <w:szCs w:val="24"/>
        </w:rPr>
      </w:pPr>
      <w:r w:rsidRPr="00FE6CD5">
        <w:rPr>
          <w:rFonts w:ascii="Arial" w:hAnsi="Arial" w:cs="Arial"/>
          <w:sz w:val="24"/>
          <w:szCs w:val="24"/>
        </w:rPr>
        <w:t xml:space="preserve">Pilih versi Git yang sesuai dengan sistem operasi perangkat </w:t>
      </w:r>
      <w:r>
        <w:rPr>
          <w:rFonts w:ascii="Arial" w:hAnsi="Arial" w:cs="Arial"/>
          <w:sz w:val="24"/>
          <w:szCs w:val="24"/>
        </w:rPr>
        <w:t>yang kita punya</w:t>
      </w:r>
      <w:r w:rsidRPr="00FE6CD5">
        <w:rPr>
          <w:rFonts w:ascii="Arial" w:hAnsi="Arial" w:cs="Arial"/>
          <w:sz w:val="24"/>
          <w:szCs w:val="24"/>
        </w:rPr>
        <w:t xml:space="preserve"> (32-bit atau 64-bit).</w:t>
      </w:r>
    </w:p>
    <w:p w14:paraId="2943F72C" w14:textId="1BAB9D86" w:rsidR="007A2D89" w:rsidRDefault="007A2D89" w:rsidP="007A2D89">
      <w:pPr>
        <w:pStyle w:val="ListParagraph"/>
        <w:spacing w:line="360" w:lineRule="auto"/>
        <w:ind w:left="2160"/>
        <w:jc w:val="both"/>
        <w:rPr>
          <w:rFonts w:ascii="Arial" w:hAnsi="Arial" w:cs="Arial"/>
          <w:sz w:val="24"/>
          <w:szCs w:val="24"/>
        </w:rPr>
      </w:pPr>
      <w:r w:rsidRPr="007A2D89">
        <w:rPr>
          <w:rFonts w:ascii="Arial" w:hAnsi="Arial" w:cs="Arial"/>
          <w:noProof/>
          <w:sz w:val="24"/>
          <w:szCs w:val="24"/>
        </w:rPr>
        <w:drawing>
          <wp:inline distT="0" distB="0" distL="0" distR="0" wp14:anchorId="4775C071" wp14:editId="25ED4CE4">
            <wp:extent cx="4312285" cy="220726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8001" cy="2210189"/>
                    </a:xfrm>
                    <a:prstGeom prst="rect">
                      <a:avLst/>
                    </a:prstGeom>
                  </pic:spPr>
                </pic:pic>
              </a:graphicData>
            </a:graphic>
          </wp:inline>
        </w:drawing>
      </w:r>
    </w:p>
    <w:p w14:paraId="061516E3" w14:textId="7FC53449" w:rsidR="00F91477" w:rsidRDefault="00F91477" w:rsidP="00F91477">
      <w:pPr>
        <w:pStyle w:val="ListParagraph"/>
        <w:spacing w:line="360" w:lineRule="auto"/>
        <w:ind w:left="2160"/>
        <w:jc w:val="center"/>
        <w:rPr>
          <w:rFonts w:ascii="Arial" w:hAnsi="Arial" w:cs="Arial"/>
          <w:sz w:val="24"/>
          <w:szCs w:val="24"/>
        </w:rPr>
      </w:pPr>
      <w:r>
        <w:rPr>
          <w:rFonts w:ascii="Arial" w:hAnsi="Arial" w:cs="Arial"/>
          <w:sz w:val="24"/>
          <w:szCs w:val="24"/>
        </w:rPr>
        <w:t>Gambar Pilihan Versi Git di Windoes</w:t>
      </w:r>
    </w:p>
    <w:p w14:paraId="21C6D73A" w14:textId="77777777" w:rsidR="00F744A6" w:rsidRDefault="00F744A6" w:rsidP="007A2D89">
      <w:pPr>
        <w:pStyle w:val="ListParagraph"/>
        <w:spacing w:line="360" w:lineRule="auto"/>
        <w:ind w:left="2160"/>
        <w:jc w:val="both"/>
        <w:rPr>
          <w:rFonts w:ascii="Arial" w:hAnsi="Arial" w:cs="Arial"/>
          <w:sz w:val="24"/>
          <w:szCs w:val="24"/>
        </w:rPr>
      </w:pPr>
    </w:p>
    <w:p w14:paraId="7EFF7362" w14:textId="237389E9" w:rsidR="00F16FF0" w:rsidRDefault="00C865F5" w:rsidP="00F16FF0">
      <w:pPr>
        <w:pStyle w:val="ListParagraph"/>
        <w:numPr>
          <w:ilvl w:val="0"/>
          <w:numId w:val="27"/>
        </w:numPr>
        <w:spacing w:line="360" w:lineRule="auto"/>
        <w:jc w:val="both"/>
        <w:rPr>
          <w:rFonts w:ascii="Arial" w:hAnsi="Arial" w:cs="Arial"/>
          <w:sz w:val="24"/>
          <w:szCs w:val="24"/>
        </w:rPr>
      </w:pPr>
      <w:r w:rsidRPr="00C865F5">
        <w:rPr>
          <w:rFonts w:ascii="Arial" w:hAnsi="Arial" w:cs="Arial"/>
          <w:sz w:val="24"/>
          <w:szCs w:val="24"/>
        </w:rPr>
        <w:t>Setelah proses unduhan selesai, cari file instalasi Git (Git.exe) di folder unduhan Anda.</w:t>
      </w:r>
    </w:p>
    <w:p w14:paraId="53BEE4BE" w14:textId="696B074D" w:rsidR="00F744A6" w:rsidRDefault="00F744A6" w:rsidP="00F744A6">
      <w:pPr>
        <w:pStyle w:val="ListParagraph"/>
        <w:spacing w:line="360" w:lineRule="auto"/>
        <w:ind w:left="2160"/>
        <w:jc w:val="both"/>
        <w:rPr>
          <w:rFonts w:ascii="Arial" w:hAnsi="Arial" w:cs="Arial"/>
          <w:sz w:val="24"/>
          <w:szCs w:val="24"/>
        </w:rPr>
      </w:pPr>
      <w:r w:rsidRPr="00F744A6">
        <w:rPr>
          <w:rFonts w:ascii="Arial" w:hAnsi="Arial" w:cs="Arial"/>
          <w:noProof/>
          <w:sz w:val="24"/>
          <w:szCs w:val="24"/>
        </w:rPr>
        <w:lastRenderedPageBreak/>
        <w:drawing>
          <wp:inline distT="0" distB="0" distL="0" distR="0" wp14:anchorId="4A040810" wp14:editId="192660D1">
            <wp:extent cx="4276726" cy="227916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0699" cy="2281277"/>
                    </a:xfrm>
                    <a:prstGeom prst="rect">
                      <a:avLst/>
                    </a:prstGeom>
                  </pic:spPr>
                </pic:pic>
              </a:graphicData>
            </a:graphic>
          </wp:inline>
        </w:drawing>
      </w:r>
    </w:p>
    <w:p w14:paraId="3638C901" w14:textId="5B8D3414" w:rsidR="00F91477" w:rsidRDefault="00F91477" w:rsidP="00F91477">
      <w:pPr>
        <w:pStyle w:val="ListParagraph"/>
        <w:spacing w:line="360" w:lineRule="auto"/>
        <w:ind w:left="2160"/>
        <w:jc w:val="center"/>
        <w:rPr>
          <w:rFonts w:ascii="Arial" w:hAnsi="Arial" w:cs="Arial"/>
          <w:sz w:val="24"/>
          <w:szCs w:val="24"/>
        </w:rPr>
      </w:pPr>
      <w:r>
        <w:rPr>
          <w:rFonts w:ascii="Arial" w:hAnsi="Arial" w:cs="Arial"/>
          <w:sz w:val="24"/>
          <w:szCs w:val="24"/>
        </w:rPr>
        <w:t>Gambar file Git yang sudah terdownload</w:t>
      </w:r>
    </w:p>
    <w:p w14:paraId="0D040C4F" w14:textId="77777777" w:rsidR="004C0F26" w:rsidRDefault="004C0F26" w:rsidP="00F91477">
      <w:pPr>
        <w:pStyle w:val="ListParagraph"/>
        <w:spacing w:line="360" w:lineRule="auto"/>
        <w:ind w:left="2160"/>
        <w:jc w:val="center"/>
        <w:rPr>
          <w:rFonts w:ascii="Arial" w:hAnsi="Arial" w:cs="Arial"/>
          <w:sz w:val="24"/>
          <w:szCs w:val="24"/>
        </w:rPr>
      </w:pPr>
    </w:p>
    <w:p w14:paraId="31BC6995" w14:textId="52EEF972" w:rsidR="00F16FF0" w:rsidRPr="00F429D9" w:rsidRDefault="00F429D9" w:rsidP="00F16FF0">
      <w:pPr>
        <w:pStyle w:val="ListParagraph"/>
        <w:numPr>
          <w:ilvl w:val="0"/>
          <w:numId w:val="27"/>
        </w:numPr>
        <w:spacing w:line="360" w:lineRule="auto"/>
        <w:jc w:val="both"/>
        <w:rPr>
          <w:rFonts w:ascii="Arial" w:hAnsi="Arial" w:cs="Arial"/>
          <w:sz w:val="24"/>
          <w:szCs w:val="24"/>
        </w:rPr>
      </w:pPr>
      <w:r w:rsidRPr="00F429D9">
        <w:rPr>
          <w:rFonts w:ascii="Arial" w:hAnsi="Arial" w:cs="Arial"/>
          <w:sz w:val="24"/>
          <w:szCs w:val="24"/>
        </w:rPr>
        <w:t>Jalankan file Git.exe yang telah diunduh untuk memulai proses instalasi.</w:t>
      </w:r>
    </w:p>
    <w:p w14:paraId="1AEB3C97" w14:textId="6673398C" w:rsidR="00F429D9" w:rsidRDefault="00FA5687" w:rsidP="00F16FF0">
      <w:pPr>
        <w:pStyle w:val="ListParagraph"/>
        <w:numPr>
          <w:ilvl w:val="0"/>
          <w:numId w:val="27"/>
        </w:numPr>
        <w:spacing w:line="360" w:lineRule="auto"/>
        <w:jc w:val="both"/>
        <w:rPr>
          <w:rFonts w:ascii="Arial" w:hAnsi="Arial" w:cs="Arial"/>
          <w:sz w:val="24"/>
          <w:szCs w:val="24"/>
        </w:rPr>
      </w:pPr>
      <w:r w:rsidRPr="00FA5687">
        <w:rPr>
          <w:rFonts w:ascii="Arial" w:hAnsi="Arial" w:cs="Arial"/>
          <w:sz w:val="24"/>
          <w:szCs w:val="24"/>
        </w:rPr>
        <w:t>Pada jendela instalasi yang muncul, klik Next untuk melanjutkan.</w:t>
      </w:r>
    </w:p>
    <w:p w14:paraId="7E2A933A" w14:textId="197722B7" w:rsidR="00F744A6" w:rsidRDefault="00F744A6" w:rsidP="00F744A6">
      <w:pPr>
        <w:pStyle w:val="ListParagraph"/>
        <w:spacing w:line="360" w:lineRule="auto"/>
        <w:ind w:left="2160"/>
        <w:jc w:val="both"/>
        <w:rPr>
          <w:rFonts w:ascii="Arial" w:hAnsi="Arial" w:cs="Arial"/>
          <w:sz w:val="24"/>
          <w:szCs w:val="24"/>
        </w:rPr>
      </w:pPr>
      <w:r w:rsidRPr="00F744A6">
        <w:rPr>
          <w:rFonts w:ascii="Arial" w:hAnsi="Arial" w:cs="Arial"/>
          <w:noProof/>
          <w:sz w:val="24"/>
          <w:szCs w:val="24"/>
        </w:rPr>
        <w:drawing>
          <wp:inline distT="0" distB="0" distL="0" distR="0" wp14:anchorId="0A7B966F" wp14:editId="6021B12E">
            <wp:extent cx="4286446"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714" cy="3398232"/>
                    </a:xfrm>
                    <a:prstGeom prst="rect">
                      <a:avLst/>
                    </a:prstGeom>
                  </pic:spPr>
                </pic:pic>
              </a:graphicData>
            </a:graphic>
          </wp:inline>
        </w:drawing>
      </w:r>
    </w:p>
    <w:p w14:paraId="49D3A430" w14:textId="04419E7F" w:rsidR="004C0F26" w:rsidRDefault="004C0F26" w:rsidP="004C0F26">
      <w:pPr>
        <w:pStyle w:val="ListParagraph"/>
        <w:spacing w:line="360" w:lineRule="auto"/>
        <w:ind w:left="2160"/>
        <w:jc w:val="center"/>
        <w:rPr>
          <w:rFonts w:ascii="Arial" w:hAnsi="Arial" w:cs="Arial"/>
          <w:sz w:val="24"/>
          <w:szCs w:val="24"/>
        </w:rPr>
      </w:pPr>
      <w:r>
        <w:rPr>
          <w:rFonts w:ascii="Arial" w:hAnsi="Arial" w:cs="Arial"/>
          <w:sz w:val="24"/>
          <w:szCs w:val="24"/>
        </w:rPr>
        <w:t>Gambar Tampilan awal instalasi Git</w:t>
      </w:r>
    </w:p>
    <w:p w14:paraId="7BF6D2D8" w14:textId="77777777" w:rsidR="004C0F26" w:rsidRDefault="004C0F26" w:rsidP="004C0F26">
      <w:pPr>
        <w:pStyle w:val="ListParagraph"/>
        <w:spacing w:line="360" w:lineRule="auto"/>
        <w:ind w:left="2160"/>
        <w:jc w:val="center"/>
        <w:rPr>
          <w:rFonts w:ascii="Arial" w:hAnsi="Arial" w:cs="Arial"/>
          <w:sz w:val="24"/>
          <w:szCs w:val="24"/>
        </w:rPr>
      </w:pPr>
    </w:p>
    <w:p w14:paraId="1B224913" w14:textId="76F67462" w:rsidR="00F16FF0" w:rsidRPr="00A62BCE" w:rsidRDefault="00A62BCE" w:rsidP="00F16FF0">
      <w:pPr>
        <w:pStyle w:val="ListParagraph"/>
        <w:numPr>
          <w:ilvl w:val="0"/>
          <w:numId w:val="27"/>
        </w:numPr>
        <w:spacing w:line="360" w:lineRule="auto"/>
        <w:jc w:val="both"/>
        <w:rPr>
          <w:rFonts w:ascii="Arial" w:hAnsi="Arial" w:cs="Arial"/>
          <w:sz w:val="24"/>
          <w:szCs w:val="24"/>
          <w:lang w:val="fi-FI"/>
        </w:rPr>
      </w:pPr>
      <w:r w:rsidRPr="00A62BCE">
        <w:rPr>
          <w:rFonts w:ascii="Arial" w:hAnsi="Arial" w:cs="Arial"/>
          <w:sz w:val="24"/>
          <w:szCs w:val="24"/>
        </w:rPr>
        <w:t xml:space="preserve">Pilih lokasi instalasi Git. Secara default, Git akan diinstal di C:\Program Files\Git. </w:t>
      </w:r>
      <w:r w:rsidRPr="00A62BCE">
        <w:rPr>
          <w:rFonts w:ascii="Arial" w:hAnsi="Arial" w:cs="Arial"/>
          <w:sz w:val="24"/>
          <w:szCs w:val="24"/>
          <w:lang w:val="fi-FI"/>
        </w:rPr>
        <w:t>Jika ingin mengubah lokasi, pilih folder yang diinginkan, lalu klik Next.</w:t>
      </w:r>
      <w:r w:rsidR="00C94989" w:rsidRPr="00A62BCE">
        <w:rPr>
          <w:rFonts w:ascii="Arial" w:hAnsi="Arial" w:cs="Arial"/>
          <w:sz w:val="24"/>
          <w:szCs w:val="24"/>
          <w:lang w:val="fi-FI"/>
        </w:rPr>
        <w:t xml:space="preserve"> </w:t>
      </w:r>
    </w:p>
    <w:p w14:paraId="021C2117" w14:textId="750D7598" w:rsidR="00C94989" w:rsidRDefault="00C94989" w:rsidP="00C94989">
      <w:pPr>
        <w:pStyle w:val="ListParagraph"/>
        <w:spacing w:line="360" w:lineRule="auto"/>
        <w:ind w:left="2160"/>
        <w:jc w:val="both"/>
        <w:rPr>
          <w:rFonts w:ascii="Arial" w:hAnsi="Arial" w:cs="Arial"/>
          <w:sz w:val="24"/>
          <w:szCs w:val="24"/>
        </w:rPr>
      </w:pPr>
      <w:r w:rsidRPr="00C94989">
        <w:rPr>
          <w:rFonts w:ascii="Arial" w:hAnsi="Arial" w:cs="Arial"/>
          <w:noProof/>
          <w:sz w:val="24"/>
          <w:szCs w:val="24"/>
        </w:rPr>
        <w:lastRenderedPageBreak/>
        <w:drawing>
          <wp:inline distT="0" distB="0" distL="0" distR="0" wp14:anchorId="2DAEF3F5" wp14:editId="4549BFE0">
            <wp:extent cx="4288730"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4791" cy="3338461"/>
                    </a:xfrm>
                    <a:prstGeom prst="rect">
                      <a:avLst/>
                    </a:prstGeom>
                  </pic:spPr>
                </pic:pic>
              </a:graphicData>
            </a:graphic>
          </wp:inline>
        </w:drawing>
      </w:r>
    </w:p>
    <w:p w14:paraId="53D10065" w14:textId="37EF5160" w:rsidR="007B0B52" w:rsidRPr="00AD682C" w:rsidRDefault="00AD682C" w:rsidP="007B0B52">
      <w:pPr>
        <w:pStyle w:val="ListParagraph"/>
        <w:spacing w:line="360" w:lineRule="auto"/>
        <w:ind w:left="2160"/>
        <w:jc w:val="center"/>
        <w:rPr>
          <w:rFonts w:ascii="Arial" w:hAnsi="Arial" w:cs="Arial"/>
          <w:sz w:val="24"/>
          <w:szCs w:val="24"/>
          <w:lang w:val="fi-FI"/>
        </w:rPr>
      </w:pPr>
      <w:r w:rsidRPr="00AD682C">
        <w:rPr>
          <w:rFonts w:ascii="Arial" w:hAnsi="Arial" w:cs="Arial"/>
          <w:sz w:val="24"/>
          <w:szCs w:val="24"/>
          <w:lang w:val="fi-FI"/>
        </w:rPr>
        <w:t>Gambar Pengaturan lokasi instalasi Git</w:t>
      </w:r>
    </w:p>
    <w:p w14:paraId="20653611" w14:textId="77777777" w:rsidR="00C94989" w:rsidRPr="00AD682C" w:rsidRDefault="00C94989" w:rsidP="00C94989">
      <w:pPr>
        <w:pStyle w:val="ListParagraph"/>
        <w:spacing w:line="360" w:lineRule="auto"/>
        <w:ind w:left="2160"/>
        <w:jc w:val="both"/>
        <w:rPr>
          <w:rFonts w:ascii="Arial" w:hAnsi="Arial" w:cs="Arial"/>
          <w:sz w:val="24"/>
          <w:szCs w:val="24"/>
          <w:lang w:val="fi-FI"/>
        </w:rPr>
      </w:pPr>
    </w:p>
    <w:p w14:paraId="50EDDF60" w14:textId="12285968" w:rsidR="00F16FF0" w:rsidRPr="00762D44" w:rsidRDefault="00422BCF" w:rsidP="00F16FF0">
      <w:pPr>
        <w:pStyle w:val="ListParagraph"/>
        <w:numPr>
          <w:ilvl w:val="0"/>
          <w:numId w:val="27"/>
        </w:numPr>
        <w:spacing w:line="360" w:lineRule="auto"/>
        <w:jc w:val="both"/>
        <w:rPr>
          <w:rFonts w:ascii="Arial" w:hAnsi="Arial" w:cs="Arial"/>
          <w:sz w:val="24"/>
          <w:szCs w:val="24"/>
          <w:lang w:val="fi-FI"/>
        </w:rPr>
      </w:pPr>
      <w:r w:rsidRPr="00422BCF">
        <w:rPr>
          <w:rFonts w:ascii="Arial" w:hAnsi="Arial" w:cs="Arial"/>
          <w:sz w:val="24"/>
          <w:szCs w:val="24"/>
          <w:lang w:val="fi-FI"/>
        </w:rPr>
        <w:t xml:space="preserve">Pilih komponen yang akan diinstal. </w:t>
      </w:r>
      <w:r w:rsidRPr="00422BCF">
        <w:rPr>
          <w:rFonts w:ascii="Arial" w:hAnsi="Arial" w:cs="Arial"/>
          <w:sz w:val="24"/>
          <w:szCs w:val="24"/>
        </w:rPr>
        <w:t xml:space="preserve">Disarankan untuk menggunakan pengaturan default. Setelah memilih, klik </w:t>
      </w:r>
      <w:r w:rsidRPr="00C9424A">
        <w:rPr>
          <w:rFonts w:ascii="Arial" w:hAnsi="Arial" w:cs="Arial"/>
          <w:sz w:val="24"/>
          <w:szCs w:val="24"/>
        </w:rPr>
        <w:t>Next.</w:t>
      </w:r>
    </w:p>
    <w:p w14:paraId="602B18CB" w14:textId="6F54C0A1" w:rsidR="00C94989" w:rsidRDefault="00C94989" w:rsidP="00C94989">
      <w:pPr>
        <w:pStyle w:val="ListParagraph"/>
        <w:spacing w:line="360" w:lineRule="auto"/>
        <w:ind w:left="2160"/>
        <w:jc w:val="both"/>
        <w:rPr>
          <w:rFonts w:ascii="Arial" w:hAnsi="Arial" w:cs="Arial"/>
          <w:sz w:val="24"/>
          <w:szCs w:val="24"/>
        </w:rPr>
      </w:pPr>
      <w:r w:rsidRPr="00C94989">
        <w:rPr>
          <w:rFonts w:ascii="Arial" w:hAnsi="Arial" w:cs="Arial"/>
          <w:noProof/>
          <w:sz w:val="24"/>
          <w:szCs w:val="24"/>
        </w:rPr>
        <w:drawing>
          <wp:inline distT="0" distB="0" distL="0" distR="0" wp14:anchorId="216EE3FD" wp14:editId="5056CA31">
            <wp:extent cx="4257675" cy="336633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4185" cy="3371479"/>
                    </a:xfrm>
                    <a:prstGeom prst="rect">
                      <a:avLst/>
                    </a:prstGeom>
                  </pic:spPr>
                </pic:pic>
              </a:graphicData>
            </a:graphic>
          </wp:inline>
        </w:drawing>
      </w:r>
    </w:p>
    <w:p w14:paraId="2D0AD3E2" w14:textId="3ADA3C2F" w:rsidR="00D87652" w:rsidRDefault="00D87652" w:rsidP="00D87652">
      <w:pPr>
        <w:pStyle w:val="ListParagraph"/>
        <w:spacing w:line="360" w:lineRule="auto"/>
        <w:ind w:left="2160"/>
        <w:jc w:val="center"/>
        <w:rPr>
          <w:rFonts w:ascii="Arial" w:hAnsi="Arial" w:cs="Arial"/>
          <w:sz w:val="24"/>
          <w:szCs w:val="24"/>
        </w:rPr>
      </w:pPr>
      <w:r>
        <w:rPr>
          <w:rFonts w:ascii="Arial" w:hAnsi="Arial" w:cs="Arial"/>
          <w:sz w:val="24"/>
          <w:szCs w:val="24"/>
        </w:rPr>
        <w:t>Gambar pemilihan komponen Git yang akan diinstall</w:t>
      </w:r>
    </w:p>
    <w:p w14:paraId="228A1F70" w14:textId="77777777" w:rsidR="00C94989" w:rsidRDefault="00C94989" w:rsidP="00C94989">
      <w:pPr>
        <w:pStyle w:val="ListParagraph"/>
        <w:spacing w:line="360" w:lineRule="auto"/>
        <w:ind w:left="2160"/>
        <w:jc w:val="both"/>
        <w:rPr>
          <w:rFonts w:ascii="Arial" w:hAnsi="Arial" w:cs="Arial"/>
          <w:sz w:val="24"/>
          <w:szCs w:val="24"/>
        </w:rPr>
      </w:pPr>
    </w:p>
    <w:p w14:paraId="30DA2021" w14:textId="58CF3128" w:rsidR="00F744A6" w:rsidRDefault="007A04C4" w:rsidP="00F16FF0">
      <w:pPr>
        <w:pStyle w:val="ListParagraph"/>
        <w:numPr>
          <w:ilvl w:val="0"/>
          <w:numId w:val="27"/>
        </w:numPr>
        <w:spacing w:line="360" w:lineRule="auto"/>
        <w:jc w:val="both"/>
        <w:rPr>
          <w:rFonts w:ascii="Arial" w:hAnsi="Arial" w:cs="Arial"/>
          <w:sz w:val="24"/>
          <w:szCs w:val="24"/>
        </w:rPr>
      </w:pPr>
      <w:r w:rsidRPr="007A04C4">
        <w:rPr>
          <w:rFonts w:ascii="Arial" w:hAnsi="Arial" w:cs="Arial"/>
          <w:sz w:val="24"/>
          <w:szCs w:val="24"/>
        </w:rPr>
        <w:lastRenderedPageBreak/>
        <w:t>Pada bagian pemilihan Start Menu Folder, biarkan pengaturan default, lalu klik Next.</w:t>
      </w:r>
    </w:p>
    <w:p w14:paraId="6104F225" w14:textId="04362C15" w:rsidR="00F327C2" w:rsidRDefault="00F327C2" w:rsidP="00F327C2">
      <w:pPr>
        <w:pStyle w:val="ListParagraph"/>
        <w:spacing w:line="360" w:lineRule="auto"/>
        <w:ind w:left="2160"/>
        <w:jc w:val="both"/>
        <w:rPr>
          <w:rFonts w:ascii="Arial" w:hAnsi="Arial" w:cs="Arial"/>
          <w:sz w:val="24"/>
          <w:szCs w:val="24"/>
        </w:rPr>
      </w:pPr>
      <w:r w:rsidRPr="00F327C2">
        <w:rPr>
          <w:rFonts w:ascii="Arial" w:hAnsi="Arial" w:cs="Arial"/>
          <w:noProof/>
          <w:sz w:val="24"/>
          <w:szCs w:val="24"/>
        </w:rPr>
        <w:drawing>
          <wp:inline distT="0" distB="0" distL="0" distR="0" wp14:anchorId="39FA0950" wp14:editId="1DC3AA66">
            <wp:extent cx="4336936" cy="34290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0184" cy="3431568"/>
                    </a:xfrm>
                    <a:prstGeom prst="rect">
                      <a:avLst/>
                    </a:prstGeom>
                  </pic:spPr>
                </pic:pic>
              </a:graphicData>
            </a:graphic>
          </wp:inline>
        </w:drawing>
      </w:r>
    </w:p>
    <w:p w14:paraId="7E84C00E" w14:textId="041134D7" w:rsidR="00D87652" w:rsidRDefault="00D87652" w:rsidP="00D87652">
      <w:pPr>
        <w:pStyle w:val="ListParagraph"/>
        <w:spacing w:line="360" w:lineRule="auto"/>
        <w:ind w:left="2160"/>
        <w:jc w:val="center"/>
        <w:rPr>
          <w:rFonts w:ascii="Arial" w:hAnsi="Arial" w:cs="Arial"/>
          <w:sz w:val="24"/>
          <w:szCs w:val="24"/>
        </w:rPr>
      </w:pPr>
      <w:r>
        <w:rPr>
          <w:rFonts w:ascii="Arial" w:hAnsi="Arial" w:cs="Arial"/>
          <w:sz w:val="24"/>
          <w:szCs w:val="24"/>
        </w:rPr>
        <w:t>Gambar pemilihan folder di Start Menu</w:t>
      </w:r>
    </w:p>
    <w:p w14:paraId="2D45E2AB" w14:textId="77777777" w:rsidR="00F327C2" w:rsidRDefault="00F327C2" w:rsidP="00F327C2">
      <w:pPr>
        <w:pStyle w:val="ListParagraph"/>
        <w:spacing w:line="360" w:lineRule="auto"/>
        <w:ind w:left="2160"/>
        <w:jc w:val="both"/>
        <w:rPr>
          <w:rFonts w:ascii="Arial" w:hAnsi="Arial" w:cs="Arial"/>
          <w:sz w:val="24"/>
          <w:szCs w:val="24"/>
        </w:rPr>
      </w:pPr>
    </w:p>
    <w:p w14:paraId="4367FF05" w14:textId="06DFDD7A" w:rsidR="00F744A6" w:rsidRDefault="00BC0920" w:rsidP="00F16FF0">
      <w:pPr>
        <w:pStyle w:val="ListParagraph"/>
        <w:numPr>
          <w:ilvl w:val="0"/>
          <w:numId w:val="27"/>
        </w:numPr>
        <w:spacing w:line="360" w:lineRule="auto"/>
        <w:jc w:val="both"/>
        <w:rPr>
          <w:rFonts w:ascii="Arial" w:hAnsi="Arial" w:cs="Arial"/>
          <w:sz w:val="24"/>
          <w:szCs w:val="24"/>
        </w:rPr>
      </w:pPr>
      <w:r w:rsidRPr="00E0328F">
        <w:rPr>
          <w:rFonts w:ascii="Arial" w:hAnsi="Arial" w:cs="Arial"/>
          <w:sz w:val="24"/>
          <w:szCs w:val="24"/>
        </w:rPr>
        <w:t>Pilih text editor default yang akan digunakan oleh Git. Jika tidak yakin, pilih Vim (default) atau gunakan editor lain seperti VS Code atau Notepad++. Klik Next untuk melanjutkan</w:t>
      </w:r>
      <w:r w:rsidRPr="00BC0920">
        <w:rPr>
          <w:rFonts w:ascii="Arial" w:hAnsi="Arial" w:cs="Arial"/>
          <w:sz w:val="24"/>
          <w:szCs w:val="24"/>
        </w:rPr>
        <w:t>.</w:t>
      </w:r>
    </w:p>
    <w:p w14:paraId="15E9FFDD" w14:textId="623C567A" w:rsidR="00F327C2" w:rsidRDefault="00F327C2" w:rsidP="00F327C2">
      <w:pPr>
        <w:pStyle w:val="ListParagraph"/>
        <w:spacing w:line="360" w:lineRule="auto"/>
        <w:ind w:left="2160"/>
        <w:jc w:val="both"/>
        <w:rPr>
          <w:rFonts w:ascii="Arial" w:hAnsi="Arial" w:cs="Arial"/>
          <w:sz w:val="24"/>
          <w:szCs w:val="24"/>
        </w:rPr>
      </w:pPr>
      <w:r w:rsidRPr="00F327C2">
        <w:rPr>
          <w:rFonts w:ascii="Arial" w:hAnsi="Arial" w:cs="Arial"/>
          <w:noProof/>
          <w:sz w:val="24"/>
          <w:szCs w:val="24"/>
        </w:rPr>
        <w:drawing>
          <wp:inline distT="0" distB="0" distL="0" distR="0" wp14:anchorId="3FCE7E48" wp14:editId="53CAA730">
            <wp:extent cx="4311402" cy="337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225" cy="3375622"/>
                    </a:xfrm>
                    <a:prstGeom prst="rect">
                      <a:avLst/>
                    </a:prstGeom>
                  </pic:spPr>
                </pic:pic>
              </a:graphicData>
            </a:graphic>
          </wp:inline>
        </w:drawing>
      </w:r>
    </w:p>
    <w:p w14:paraId="0ACA3BC7" w14:textId="5026FD13" w:rsidR="00855D8B" w:rsidRDefault="00855D8B" w:rsidP="00855D8B">
      <w:pPr>
        <w:pStyle w:val="ListParagraph"/>
        <w:spacing w:line="360" w:lineRule="auto"/>
        <w:ind w:left="2160"/>
        <w:jc w:val="center"/>
        <w:rPr>
          <w:rFonts w:ascii="Arial" w:hAnsi="Arial" w:cs="Arial"/>
          <w:sz w:val="24"/>
          <w:szCs w:val="24"/>
        </w:rPr>
      </w:pPr>
      <w:r>
        <w:rPr>
          <w:rFonts w:ascii="Arial" w:hAnsi="Arial" w:cs="Arial"/>
          <w:sz w:val="24"/>
          <w:szCs w:val="24"/>
        </w:rPr>
        <w:lastRenderedPageBreak/>
        <w:t>Gambar Pemilihan Text Editor Default</w:t>
      </w:r>
      <w:r w:rsidR="00836F0B">
        <w:rPr>
          <w:rFonts w:ascii="Arial" w:hAnsi="Arial" w:cs="Arial"/>
          <w:sz w:val="24"/>
          <w:szCs w:val="24"/>
        </w:rPr>
        <w:t xml:space="preserve"> Git</w:t>
      </w:r>
    </w:p>
    <w:p w14:paraId="028E6373" w14:textId="77777777" w:rsidR="00F327C2" w:rsidRDefault="00F327C2" w:rsidP="00F327C2">
      <w:pPr>
        <w:pStyle w:val="ListParagraph"/>
        <w:spacing w:line="360" w:lineRule="auto"/>
        <w:ind w:left="2160"/>
        <w:jc w:val="both"/>
        <w:rPr>
          <w:rFonts w:ascii="Arial" w:hAnsi="Arial" w:cs="Arial"/>
          <w:sz w:val="24"/>
          <w:szCs w:val="24"/>
        </w:rPr>
      </w:pPr>
    </w:p>
    <w:p w14:paraId="51C27357" w14:textId="102B68FF" w:rsidR="00F744A6" w:rsidRPr="007B1080" w:rsidRDefault="00A929EE" w:rsidP="00F16FF0">
      <w:pPr>
        <w:pStyle w:val="ListParagraph"/>
        <w:numPr>
          <w:ilvl w:val="0"/>
          <w:numId w:val="27"/>
        </w:numPr>
        <w:spacing w:line="360" w:lineRule="auto"/>
        <w:jc w:val="both"/>
        <w:rPr>
          <w:rFonts w:ascii="Arial" w:hAnsi="Arial" w:cs="Arial"/>
          <w:sz w:val="24"/>
          <w:szCs w:val="24"/>
        </w:rPr>
      </w:pPr>
      <w:r w:rsidRPr="007B1080">
        <w:rPr>
          <w:rFonts w:ascii="Arial" w:hAnsi="Arial" w:cs="Arial"/>
          <w:sz w:val="24"/>
          <w:szCs w:val="24"/>
        </w:rPr>
        <w:t>Pilih nama branch (cabang) awal untuk repository baru. Biarkan pilihan default "Let Git decide", lalu klik Next.</w:t>
      </w:r>
    </w:p>
    <w:p w14:paraId="6F65B6FC" w14:textId="7516DBB4" w:rsidR="008F781A" w:rsidRDefault="008F781A" w:rsidP="008F781A">
      <w:pPr>
        <w:pStyle w:val="ListParagraph"/>
        <w:spacing w:line="360" w:lineRule="auto"/>
        <w:ind w:left="2160"/>
        <w:jc w:val="both"/>
        <w:rPr>
          <w:rFonts w:ascii="Arial" w:hAnsi="Arial" w:cs="Arial"/>
          <w:sz w:val="24"/>
          <w:szCs w:val="24"/>
        </w:rPr>
      </w:pPr>
      <w:r w:rsidRPr="008F781A">
        <w:rPr>
          <w:rFonts w:ascii="Arial" w:hAnsi="Arial" w:cs="Arial"/>
          <w:noProof/>
          <w:sz w:val="24"/>
          <w:szCs w:val="24"/>
        </w:rPr>
        <w:drawing>
          <wp:inline distT="0" distB="0" distL="0" distR="0" wp14:anchorId="08F76E26" wp14:editId="0F7D0B9B">
            <wp:extent cx="4314825" cy="3416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6299" cy="3426079"/>
                    </a:xfrm>
                    <a:prstGeom prst="rect">
                      <a:avLst/>
                    </a:prstGeom>
                  </pic:spPr>
                </pic:pic>
              </a:graphicData>
            </a:graphic>
          </wp:inline>
        </w:drawing>
      </w:r>
    </w:p>
    <w:p w14:paraId="3F01F5F2" w14:textId="01905EC8" w:rsidR="00836F0B" w:rsidRDefault="00836F0B" w:rsidP="00836F0B">
      <w:pPr>
        <w:pStyle w:val="ListParagraph"/>
        <w:spacing w:line="360" w:lineRule="auto"/>
        <w:ind w:left="2160"/>
        <w:jc w:val="center"/>
        <w:rPr>
          <w:rFonts w:ascii="Arial" w:hAnsi="Arial" w:cs="Arial"/>
          <w:sz w:val="24"/>
          <w:szCs w:val="24"/>
        </w:rPr>
      </w:pPr>
      <w:r>
        <w:rPr>
          <w:rFonts w:ascii="Arial" w:hAnsi="Arial" w:cs="Arial"/>
          <w:sz w:val="24"/>
          <w:szCs w:val="24"/>
        </w:rPr>
        <w:t>Gambar Penyesuaian nama Branch pada repositories</w:t>
      </w:r>
    </w:p>
    <w:p w14:paraId="5B22D2D0" w14:textId="77777777" w:rsidR="008F781A" w:rsidRDefault="008F781A" w:rsidP="008F781A">
      <w:pPr>
        <w:pStyle w:val="ListParagraph"/>
        <w:spacing w:line="360" w:lineRule="auto"/>
        <w:ind w:left="2160"/>
        <w:jc w:val="both"/>
        <w:rPr>
          <w:rFonts w:ascii="Arial" w:hAnsi="Arial" w:cs="Arial"/>
          <w:sz w:val="24"/>
          <w:szCs w:val="24"/>
        </w:rPr>
      </w:pPr>
    </w:p>
    <w:p w14:paraId="031BB4BE" w14:textId="05ED6710" w:rsidR="00F744A6" w:rsidRPr="007B1080" w:rsidRDefault="007B1080" w:rsidP="00F16FF0">
      <w:pPr>
        <w:pStyle w:val="ListParagraph"/>
        <w:numPr>
          <w:ilvl w:val="0"/>
          <w:numId w:val="27"/>
        </w:numPr>
        <w:spacing w:line="360" w:lineRule="auto"/>
        <w:jc w:val="both"/>
        <w:rPr>
          <w:rFonts w:ascii="Arial" w:hAnsi="Arial" w:cs="Arial"/>
          <w:sz w:val="24"/>
          <w:szCs w:val="24"/>
        </w:rPr>
      </w:pPr>
      <w:r w:rsidRPr="007B1080">
        <w:rPr>
          <w:rFonts w:ascii="Arial" w:hAnsi="Arial" w:cs="Arial"/>
          <w:sz w:val="24"/>
          <w:szCs w:val="24"/>
        </w:rPr>
        <w:t>Pilih pengaturan PATH environment. Disarankan memilih "Git from the command line and also from 3rd-party software" untuk kemudahan akses Git di terminal lain. Klik Next.</w:t>
      </w:r>
    </w:p>
    <w:p w14:paraId="61C34398" w14:textId="390EDDD2" w:rsidR="00CE09B3" w:rsidRDefault="00CE09B3" w:rsidP="00CE09B3">
      <w:pPr>
        <w:pStyle w:val="ListParagraph"/>
        <w:spacing w:line="360" w:lineRule="auto"/>
        <w:ind w:left="2160"/>
        <w:jc w:val="both"/>
        <w:rPr>
          <w:rFonts w:ascii="Arial" w:hAnsi="Arial" w:cs="Arial"/>
          <w:sz w:val="24"/>
          <w:szCs w:val="24"/>
        </w:rPr>
      </w:pPr>
      <w:r w:rsidRPr="00CE09B3">
        <w:rPr>
          <w:rFonts w:ascii="Arial" w:hAnsi="Arial" w:cs="Arial"/>
          <w:noProof/>
          <w:sz w:val="24"/>
          <w:szCs w:val="24"/>
        </w:rPr>
        <w:lastRenderedPageBreak/>
        <w:drawing>
          <wp:inline distT="0" distB="0" distL="0" distR="0" wp14:anchorId="0A609669" wp14:editId="2DEAA138">
            <wp:extent cx="4327813" cy="3400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8940" cy="3409167"/>
                    </a:xfrm>
                    <a:prstGeom prst="rect">
                      <a:avLst/>
                    </a:prstGeom>
                  </pic:spPr>
                </pic:pic>
              </a:graphicData>
            </a:graphic>
          </wp:inline>
        </w:drawing>
      </w:r>
    </w:p>
    <w:p w14:paraId="3B6A6E2F" w14:textId="429087DC" w:rsidR="004F4292" w:rsidRDefault="004F4292" w:rsidP="004F4292">
      <w:pPr>
        <w:pStyle w:val="ListParagraph"/>
        <w:spacing w:line="360" w:lineRule="auto"/>
        <w:ind w:left="2160"/>
        <w:jc w:val="center"/>
        <w:rPr>
          <w:rFonts w:ascii="Arial" w:hAnsi="Arial" w:cs="Arial"/>
          <w:sz w:val="24"/>
          <w:szCs w:val="24"/>
        </w:rPr>
      </w:pPr>
      <w:r>
        <w:rPr>
          <w:rFonts w:ascii="Arial" w:hAnsi="Arial" w:cs="Arial"/>
          <w:sz w:val="24"/>
          <w:szCs w:val="24"/>
        </w:rPr>
        <w:t xml:space="preserve">Gambar pemilihan </w:t>
      </w:r>
      <w:r w:rsidR="00B2339F">
        <w:rPr>
          <w:rFonts w:ascii="Arial" w:hAnsi="Arial" w:cs="Arial"/>
          <w:sz w:val="24"/>
          <w:szCs w:val="24"/>
        </w:rPr>
        <w:t>Environment PATH</w:t>
      </w:r>
    </w:p>
    <w:p w14:paraId="2B452B40" w14:textId="77777777" w:rsidR="00CE09B3" w:rsidRDefault="00CE09B3" w:rsidP="00CE09B3">
      <w:pPr>
        <w:pStyle w:val="ListParagraph"/>
        <w:spacing w:line="360" w:lineRule="auto"/>
        <w:ind w:left="2160"/>
        <w:jc w:val="both"/>
        <w:rPr>
          <w:rFonts w:ascii="Arial" w:hAnsi="Arial" w:cs="Arial"/>
          <w:sz w:val="24"/>
          <w:szCs w:val="24"/>
        </w:rPr>
      </w:pPr>
    </w:p>
    <w:p w14:paraId="75C14A7A" w14:textId="0D24B051" w:rsidR="00F744A6" w:rsidRDefault="0036111A" w:rsidP="00F16FF0">
      <w:pPr>
        <w:pStyle w:val="ListParagraph"/>
        <w:numPr>
          <w:ilvl w:val="0"/>
          <w:numId w:val="27"/>
        </w:numPr>
        <w:spacing w:line="360" w:lineRule="auto"/>
        <w:jc w:val="both"/>
        <w:rPr>
          <w:rFonts w:ascii="Arial" w:hAnsi="Arial" w:cs="Arial"/>
          <w:sz w:val="24"/>
          <w:szCs w:val="24"/>
        </w:rPr>
      </w:pPr>
      <w:r w:rsidRPr="0036111A">
        <w:rPr>
          <w:rFonts w:ascii="Arial" w:hAnsi="Arial" w:cs="Arial"/>
          <w:sz w:val="24"/>
          <w:szCs w:val="24"/>
          <w:lang w:val="fi-FI"/>
        </w:rPr>
        <w:t xml:space="preserve">Pilih metode eksekusi SSH yang akan digunakan. </w:t>
      </w:r>
      <w:r w:rsidRPr="0036111A">
        <w:rPr>
          <w:rFonts w:ascii="Arial" w:hAnsi="Arial" w:cs="Arial"/>
          <w:sz w:val="24"/>
          <w:szCs w:val="24"/>
        </w:rPr>
        <w:t>Gunakan OpenSSH bawaan Git, lalu klik Next.</w:t>
      </w:r>
    </w:p>
    <w:p w14:paraId="15760C28" w14:textId="270C01AD" w:rsidR="00CE09B3" w:rsidRDefault="009068AD" w:rsidP="00CE09B3">
      <w:pPr>
        <w:pStyle w:val="ListParagraph"/>
        <w:spacing w:line="360" w:lineRule="auto"/>
        <w:ind w:left="2160"/>
        <w:jc w:val="both"/>
        <w:rPr>
          <w:rFonts w:ascii="Arial" w:hAnsi="Arial" w:cs="Arial"/>
          <w:sz w:val="24"/>
          <w:szCs w:val="24"/>
        </w:rPr>
      </w:pPr>
      <w:r w:rsidRPr="009068AD">
        <w:rPr>
          <w:rFonts w:ascii="Arial" w:hAnsi="Arial" w:cs="Arial"/>
          <w:noProof/>
          <w:sz w:val="24"/>
          <w:szCs w:val="24"/>
        </w:rPr>
        <w:drawing>
          <wp:inline distT="0" distB="0" distL="0" distR="0" wp14:anchorId="12A90E8F" wp14:editId="02ABDD5A">
            <wp:extent cx="4257676" cy="33545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0470" cy="3364612"/>
                    </a:xfrm>
                    <a:prstGeom prst="rect">
                      <a:avLst/>
                    </a:prstGeom>
                  </pic:spPr>
                </pic:pic>
              </a:graphicData>
            </a:graphic>
          </wp:inline>
        </w:drawing>
      </w:r>
    </w:p>
    <w:p w14:paraId="66965B26" w14:textId="33830E10" w:rsidR="00F016A3" w:rsidRDefault="00F016A3" w:rsidP="00F016A3">
      <w:pPr>
        <w:pStyle w:val="ListParagraph"/>
        <w:spacing w:line="360" w:lineRule="auto"/>
        <w:ind w:left="2160"/>
        <w:jc w:val="center"/>
        <w:rPr>
          <w:rFonts w:ascii="Arial" w:hAnsi="Arial" w:cs="Arial"/>
          <w:sz w:val="24"/>
          <w:szCs w:val="24"/>
        </w:rPr>
      </w:pPr>
      <w:r>
        <w:rPr>
          <w:rFonts w:ascii="Arial" w:hAnsi="Arial" w:cs="Arial"/>
          <w:sz w:val="24"/>
          <w:szCs w:val="24"/>
        </w:rPr>
        <w:t>Gambar Pemilihan eksekusi SSH</w:t>
      </w:r>
    </w:p>
    <w:p w14:paraId="2C14314C" w14:textId="77777777" w:rsidR="00CE09B3" w:rsidRDefault="00CE09B3" w:rsidP="00CE09B3">
      <w:pPr>
        <w:pStyle w:val="ListParagraph"/>
        <w:spacing w:line="360" w:lineRule="auto"/>
        <w:ind w:left="2160"/>
        <w:jc w:val="both"/>
        <w:rPr>
          <w:rFonts w:ascii="Arial" w:hAnsi="Arial" w:cs="Arial"/>
          <w:sz w:val="24"/>
          <w:szCs w:val="24"/>
        </w:rPr>
      </w:pPr>
    </w:p>
    <w:p w14:paraId="0B4FEE0E" w14:textId="4BBCF145" w:rsidR="00F744A6" w:rsidRPr="002C5778" w:rsidRDefault="002C5778" w:rsidP="00F16FF0">
      <w:pPr>
        <w:pStyle w:val="ListParagraph"/>
        <w:numPr>
          <w:ilvl w:val="0"/>
          <w:numId w:val="27"/>
        </w:numPr>
        <w:spacing w:line="360" w:lineRule="auto"/>
        <w:jc w:val="both"/>
        <w:rPr>
          <w:rFonts w:ascii="Arial" w:hAnsi="Arial" w:cs="Arial"/>
          <w:sz w:val="24"/>
          <w:szCs w:val="24"/>
        </w:rPr>
      </w:pPr>
      <w:r w:rsidRPr="002C5778">
        <w:rPr>
          <w:rFonts w:ascii="Arial" w:hAnsi="Arial" w:cs="Arial"/>
          <w:sz w:val="24"/>
          <w:szCs w:val="24"/>
        </w:rPr>
        <w:lastRenderedPageBreak/>
        <w:t xml:space="preserve">Pilih metode koneksi HTTPS transport backend. Disarankan menggunakan </w:t>
      </w:r>
      <w:r w:rsidRPr="002C5778">
        <w:rPr>
          <w:rFonts w:ascii="Arial" w:hAnsi="Arial" w:cs="Arial"/>
          <w:sz w:val="24"/>
          <w:szCs w:val="24"/>
        </w:rPr>
        <w:t>Native Windows Secure Cha</w:t>
      </w:r>
      <w:r>
        <w:rPr>
          <w:rFonts w:ascii="Arial" w:hAnsi="Arial" w:cs="Arial"/>
          <w:sz w:val="24"/>
          <w:szCs w:val="24"/>
        </w:rPr>
        <w:t>nnel library</w:t>
      </w:r>
      <w:r w:rsidRPr="002C5778">
        <w:rPr>
          <w:rFonts w:ascii="Arial" w:hAnsi="Arial" w:cs="Arial"/>
          <w:sz w:val="24"/>
          <w:szCs w:val="24"/>
        </w:rPr>
        <w:t>, lalu klik Next.</w:t>
      </w:r>
    </w:p>
    <w:p w14:paraId="162230CE" w14:textId="1D055697" w:rsidR="009068AD" w:rsidRDefault="006E74D8" w:rsidP="009068AD">
      <w:pPr>
        <w:pStyle w:val="ListParagraph"/>
        <w:spacing w:line="360" w:lineRule="auto"/>
        <w:ind w:left="2160"/>
        <w:jc w:val="both"/>
        <w:rPr>
          <w:rFonts w:ascii="Arial" w:hAnsi="Arial" w:cs="Arial"/>
          <w:sz w:val="24"/>
          <w:szCs w:val="24"/>
        </w:rPr>
      </w:pPr>
      <w:r w:rsidRPr="006E74D8">
        <w:rPr>
          <w:rFonts w:ascii="Arial" w:hAnsi="Arial" w:cs="Arial"/>
          <w:noProof/>
          <w:sz w:val="24"/>
          <w:szCs w:val="24"/>
        </w:rPr>
        <w:drawing>
          <wp:inline distT="0" distB="0" distL="0" distR="0" wp14:anchorId="70D7ABCE" wp14:editId="51B9DCB1">
            <wp:extent cx="430854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997" cy="3395982"/>
                    </a:xfrm>
                    <a:prstGeom prst="rect">
                      <a:avLst/>
                    </a:prstGeom>
                  </pic:spPr>
                </pic:pic>
              </a:graphicData>
            </a:graphic>
          </wp:inline>
        </w:drawing>
      </w:r>
    </w:p>
    <w:p w14:paraId="14402882" w14:textId="5A2B9113" w:rsidR="00E617D9" w:rsidRDefault="00E617D9" w:rsidP="00E617D9">
      <w:pPr>
        <w:pStyle w:val="ListParagraph"/>
        <w:spacing w:line="360" w:lineRule="auto"/>
        <w:ind w:left="2160"/>
        <w:jc w:val="center"/>
        <w:rPr>
          <w:rFonts w:ascii="Arial" w:hAnsi="Arial" w:cs="Arial"/>
          <w:sz w:val="24"/>
          <w:szCs w:val="24"/>
        </w:rPr>
      </w:pPr>
      <w:r>
        <w:rPr>
          <w:rFonts w:ascii="Arial" w:hAnsi="Arial" w:cs="Arial"/>
          <w:sz w:val="24"/>
          <w:szCs w:val="24"/>
        </w:rPr>
        <w:t>Gambar pemilihan HTTPS</w:t>
      </w:r>
    </w:p>
    <w:p w14:paraId="4EACB555" w14:textId="77777777" w:rsidR="006E74D8" w:rsidRDefault="006E74D8" w:rsidP="009068AD">
      <w:pPr>
        <w:pStyle w:val="ListParagraph"/>
        <w:spacing w:line="360" w:lineRule="auto"/>
        <w:ind w:left="2160"/>
        <w:jc w:val="both"/>
        <w:rPr>
          <w:rFonts w:ascii="Arial" w:hAnsi="Arial" w:cs="Arial"/>
          <w:sz w:val="24"/>
          <w:szCs w:val="24"/>
        </w:rPr>
      </w:pPr>
    </w:p>
    <w:p w14:paraId="20F2DF0E" w14:textId="7F9F9413" w:rsidR="00F744A6" w:rsidRPr="006F1151" w:rsidRDefault="006F1151" w:rsidP="00F16FF0">
      <w:pPr>
        <w:pStyle w:val="ListParagraph"/>
        <w:numPr>
          <w:ilvl w:val="0"/>
          <w:numId w:val="27"/>
        </w:numPr>
        <w:spacing w:line="360" w:lineRule="auto"/>
        <w:jc w:val="both"/>
        <w:rPr>
          <w:rFonts w:ascii="Arial" w:hAnsi="Arial" w:cs="Arial"/>
          <w:sz w:val="24"/>
          <w:szCs w:val="24"/>
        </w:rPr>
      </w:pPr>
      <w:r w:rsidRPr="006F1151">
        <w:rPr>
          <w:rFonts w:ascii="Arial" w:hAnsi="Arial" w:cs="Arial"/>
          <w:sz w:val="24"/>
          <w:szCs w:val="24"/>
        </w:rPr>
        <w:t>Konfigurasi konversi line ending. Pilih "Checkout Windows-style, commit Unix-style line endings" untuk kompatibilitas lintas platform. Klik Next</w:t>
      </w:r>
    </w:p>
    <w:p w14:paraId="5D1DABA3" w14:textId="34663292" w:rsidR="006E74D8" w:rsidRDefault="00043C1B" w:rsidP="006E74D8">
      <w:pPr>
        <w:pStyle w:val="ListParagraph"/>
        <w:spacing w:line="360" w:lineRule="auto"/>
        <w:ind w:left="2160"/>
        <w:jc w:val="both"/>
        <w:rPr>
          <w:rFonts w:ascii="Arial" w:hAnsi="Arial" w:cs="Arial"/>
          <w:sz w:val="24"/>
          <w:szCs w:val="24"/>
        </w:rPr>
      </w:pPr>
      <w:r w:rsidRPr="00043C1B">
        <w:rPr>
          <w:rFonts w:ascii="Arial" w:hAnsi="Arial" w:cs="Arial"/>
          <w:noProof/>
          <w:sz w:val="24"/>
          <w:szCs w:val="24"/>
        </w:rPr>
        <w:lastRenderedPageBreak/>
        <w:drawing>
          <wp:inline distT="0" distB="0" distL="0" distR="0" wp14:anchorId="4FAED91D" wp14:editId="2E811E4E">
            <wp:extent cx="4283710" cy="34004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380"/>
                    <a:stretch/>
                  </pic:blipFill>
                  <pic:spPr bwMode="auto">
                    <a:xfrm>
                      <a:off x="0" y="0"/>
                      <a:ext cx="4289737" cy="3405209"/>
                    </a:xfrm>
                    <a:prstGeom prst="rect">
                      <a:avLst/>
                    </a:prstGeom>
                    <a:ln>
                      <a:noFill/>
                    </a:ln>
                    <a:extLst>
                      <a:ext uri="{53640926-AAD7-44D8-BBD7-CCE9431645EC}">
                        <a14:shadowObscured xmlns:a14="http://schemas.microsoft.com/office/drawing/2010/main"/>
                      </a:ext>
                    </a:extLst>
                  </pic:spPr>
                </pic:pic>
              </a:graphicData>
            </a:graphic>
          </wp:inline>
        </w:drawing>
      </w:r>
    </w:p>
    <w:p w14:paraId="1A970B1E" w14:textId="3EE67E42" w:rsidR="004A0645" w:rsidRDefault="004A0645" w:rsidP="004A0645">
      <w:pPr>
        <w:pStyle w:val="ListParagraph"/>
        <w:spacing w:line="360" w:lineRule="auto"/>
        <w:ind w:left="2160"/>
        <w:jc w:val="center"/>
        <w:rPr>
          <w:rFonts w:ascii="Arial" w:hAnsi="Arial" w:cs="Arial"/>
          <w:sz w:val="24"/>
          <w:szCs w:val="24"/>
        </w:rPr>
      </w:pPr>
      <w:r>
        <w:rPr>
          <w:rFonts w:ascii="Arial" w:hAnsi="Arial" w:cs="Arial"/>
          <w:sz w:val="24"/>
          <w:szCs w:val="24"/>
        </w:rPr>
        <w:t xml:space="preserve">Gambar pemilihan </w:t>
      </w:r>
      <w:r>
        <w:rPr>
          <w:rFonts w:ascii="Arial" w:hAnsi="Arial" w:cs="Arial"/>
          <w:sz w:val="24"/>
          <w:szCs w:val="24"/>
        </w:rPr>
        <w:t>Konfigurasi line ending conversions</w:t>
      </w:r>
    </w:p>
    <w:p w14:paraId="3B64EB22" w14:textId="77777777" w:rsidR="00043C1B" w:rsidRDefault="00043C1B" w:rsidP="006E74D8">
      <w:pPr>
        <w:pStyle w:val="ListParagraph"/>
        <w:spacing w:line="360" w:lineRule="auto"/>
        <w:ind w:left="2160"/>
        <w:jc w:val="both"/>
        <w:rPr>
          <w:rFonts w:ascii="Arial" w:hAnsi="Arial" w:cs="Arial"/>
          <w:sz w:val="24"/>
          <w:szCs w:val="24"/>
        </w:rPr>
      </w:pPr>
    </w:p>
    <w:p w14:paraId="30534F24" w14:textId="0C53E90A" w:rsidR="002F3635" w:rsidRPr="007F7351" w:rsidRDefault="0030221A" w:rsidP="00F16FF0">
      <w:pPr>
        <w:pStyle w:val="ListParagraph"/>
        <w:numPr>
          <w:ilvl w:val="0"/>
          <w:numId w:val="27"/>
        </w:numPr>
        <w:spacing w:line="360" w:lineRule="auto"/>
        <w:jc w:val="both"/>
        <w:rPr>
          <w:rFonts w:ascii="Arial" w:hAnsi="Arial" w:cs="Arial"/>
          <w:sz w:val="24"/>
          <w:szCs w:val="24"/>
        </w:rPr>
      </w:pPr>
      <w:r w:rsidRPr="007F7351">
        <w:rPr>
          <w:rFonts w:ascii="Arial" w:hAnsi="Arial" w:cs="Arial"/>
          <w:sz w:val="24"/>
          <w:szCs w:val="24"/>
        </w:rPr>
        <w:t>Pilih terminal yang akan digunakan oleh Git Bash. Pilihan default adalah MinTTY, yang lebih nyaman digunakan. Klik Next.</w:t>
      </w:r>
    </w:p>
    <w:p w14:paraId="6F43ED6C" w14:textId="6E7BF2F3" w:rsidR="00043C1B" w:rsidRDefault="007B27F7" w:rsidP="00043C1B">
      <w:pPr>
        <w:pStyle w:val="ListParagraph"/>
        <w:spacing w:line="360" w:lineRule="auto"/>
        <w:ind w:left="2160"/>
        <w:jc w:val="both"/>
        <w:rPr>
          <w:rFonts w:ascii="Arial" w:hAnsi="Arial" w:cs="Arial"/>
          <w:sz w:val="24"/>
          <w:szCs w:val="24"/>
        </w:rPr>
      </w:pPr>
      <w:r w:rsidRPr="007B27F7">
        <w:rPr>
          <w:rFonts w:ascii="Arial" w:hAnsi="Arial" w:cs="Arial"/>
          <w:noProof/>
          <w:sz w:val="24"/>
          <w:szCs w:val="24"/>
        </w:rPr>
        <w:drawing>
          <wp:inline distT="0" distB="0" distL="0" distR="0" wp14:anchorId="24243FBA" wp14:editId="0D88EAA7">
            <wp:extent cx="4289564" cy="336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2779" cy="3364845"/>
                    </a:xfrm>
                    <a:prstGeom prst="rect">
                      <a:avLst/>
                    </a:prstGeom>
                  </pic:spPr>
                </pic:pic>
              </a:graphicData>
            </a:graphic>
          </wp:inline>
        </w:drawing>
      </w:r>
    </w:p>
    <w:p w14:paraId="7BA7656B" w14:textId="08284CF5" w:rsidR="004A0645" w:rsidRDefault="004A0645" w:rsidP="004A0645">
      <w:pPr>
        <w:pStyle w:val="ListParagraph"/>
        <w:spacing w:line="360" w:lineRule="auto"/>
        <w:ind w:left="2160"/>
        <w:jc w:val="center"/>
        <w:rPr>
          <w:rFonts w:ascii="Arial" w:hAnsi="Arial" w:cs="Arial"/>
          <w:sz w:val="24"/>
          <w:szCs w:val="24"/>
        </w:rPr>
      </w:pPr>
      <w:r>
        <w:rPr>
          <w:rFonts w:ascii="Arial" w:hAnsi="Arial" w:cs="Arial"/>
          <w:sz w:val="24"/>
          <w:szCs w:val="24"/>
        </w:rPr>
        <w:t xml:space="preserve">Gambar </w:t>
      </w:r>
      <w:r>
        <w:rPr>
          <w:rFonts w:ascii="Arial" w:hAnsi="Arial" w:cs="Arial"/>
          <w:sz w:val="24"/>
          <w:szCs w:val="24"/>
        </w:rPr>
        <w:t>Konfigurasi terminal untuk GIT Bash</w:t>
      </w:r>
    </w:p>
    <w:p w14:paraId="1E61A97A" w14:textId="77777777" w:rsidR="00043C1B" w:rsidRDefault="00043C1B" w:rsidP="00043C1B">
      <w:pPr>
        <w:pStyle w:val="ListParagraph"/>
        <w:spacing w:line="360" w:lineRule="auto"/>
        <w:ind w:left="2160"/>
        <w:jc w:val="both"/>
        <w:rPr>
          <w:rFonts w:ascii="Arial" w:hAnsi="Arial" w:cs="Arial"/>
          <w:sz w:val="24"/>
          <w:szCs w:val="24"/>
        </w:rPr>
      </w:pPr>
    </w:p>
    <w:p w14:paraId="28EF63DE" w14:textId="1D0E4EC5" w:rsidR="002F3635" w:rsidRPr="00FE5ECA" w:rsidRDefault="000D1D5B" w:rsidP="00F16FF0">
      <w:pPr>
        <w:pStyle w:val="ListParagraph"/>
        <w:numPr>
          <w:ilvl w:val="0"/>
          <w:numId w:val="27"/>
        </w:numPr>
        <w:spacing w:line="360" w:lineRule="auto"/>
        <w:jc w:val="both"/>
        <w:rPr>
          <w:rFonts w:ascii="Arial" w:hAnsi="Arial" w:cs="Arial"/>
          <w:sz w:val="24"/>
          <w:szCs w:val="24"/>
        </w:rPr>
      </w:pPr>
      <w:r w:rsidRPr="00FE5ECA">
        <w:rPr>
          <w:rFonts w:ascii="Arial" w:hAnsi="Arial" w:cs="Arial"/>
          <w:sz w:val="24"/>
          <w:szCs w:val="24"/>
          <w:lang w:val="fi-FI"/>
        </w:rPr>
        <w:lastRenderedPageBreak/>
        <w:t xml:space="preserve">Pilih mode eksekusi untuk git-pull. </w:t>
      </w:r>
      <w:r w:rsidRPr="00FE5ECA">
        <w:rPr>
          <w:rFonts w:ascii="Arial" w:hAnsi="Arial" w:cs="Arial"/>
          <w:sz w:val="24"/>
          <w:szCs w:val="24"/>
        </w:rPr>
        <w:t>Gunakan opsi default "Fast-forward or merge", lalu klik Next.</w:t>
      </w:r>
    </w:p>
    <w:p w14:paraId="0F1B66E5" w14:textId="3996929C" w:rsidR="007B27F7" w:rsidRDefault="006B235C" w:rsidP="007B27F7">
      <w:pPr>
        <w:pStyle w:val="ListParagraph"/>
        <w:spacing w:line="360" w:lineRule="auto"/>
        <w:ind w:left="2160"/>
        <w:jc w:val="both"/>
        <w:rPr>
          <w:rFonts w:ascii="Arial" w:hAnsi="Arial" w:cs="Arial"/>
          <w:sz w:val="24"/>
          <w:szCs w:val="24"/>
        </w:rPr>
      </w:pPr>
      <w:r w:rsidRPr="006B235C">
        <w:rPr>
          <w:rFonts w:ascii="Arial" w:hAnsi="Arial" w:cs="Arial"/>
          <w:noProof/>
          <w:sz w:val="24"/>
          <w:szCs w:val="24"/>
        </w:rPr>
        <w:drawing>
          <wp:inline distT="0" distB="0" distL="0" distR="0" wp14:anchorId="60832D35" wp14:editId="71D9B79C">
            <wp:extent cx="4325015" cy="3381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9409" cy="3384810"/>
                    </a:xfrm>
                    <a:prstGeom prst="rect">
                      <a:avLst/>
                    </a:prstGeom>
                  </pic:spPr>
                </pic:pic>
              </a:graphicData>
            </a:graphic>
          </wp:inline>
        </w:drawing>
      </w:r>
    </w:p>
    <w:p w14:paraId="1F1F772E" w14:textId="2E631930" w:rsidR="004A0645" w:rsidRDefault="004A0645" w:rsidP="004A0645">
      <w:pPr>
        <w:pStyle w:val="ListParagraph"/>
        <w:spacing w:line="360" w:lineRule="auto"/>
        <w:ind w:left="2160"/>
        <w:jc w:val="center"/>
        <w:rPr>
          <w:rFonts w:ascii="Arial" w:hAnsi="Arial" w:cs="Arial"/>
          <w:sz w:val="24"/>
          <w:szCs w:val="24"/>
        </w:rPr>
      </w:pPr>
      <w:r>
        <w:rPr>
          <w:rFonts w:ascii="Arial" w:hAnsi="Arial" w:cs="Arial"/>
          <w:sz w:val="24"/>
          <w:szCs w:val="24"/>
        </w:rPr>
        <w:t>Gambar Memilih gir pull</w:t>
      </w:r>
    </w:p>
    <w:p w14:paraId="278CD152" w14:textId="77777777" w:rsidR="007B27F7" w:rsidRDefault="007B27F7" w:rsidP="007B27F7">
      <w:pPr>
        <w:pStyle w:val="ListParagraph"/>
        <w:spacing w:line="360" w:lineRule="auto"/>
        <w:ind w:left="2160"/>
        <w:jc w:val="both"/>
        <w:rPr>
          <w:rFonts w:ascii="Arial" w:hAnsi="Arial" w:cs="Arial"/>
          <w:sz w:val="24"/>
          <w:szCs w:val="24"/>
        </w:rPr>
      </w:pPr>
    </w:p>
    <w:p w14:paraId="40D667B5" w14:textId="793D0820" w:rsidR="002F3635" w:rsidRPr="000B54A4" w:rsidRDefault="000B54A4" w:rsidP="00F16FF0">
      <w:pPr>
        <w:pStyle w:val="ListParagraph"/>
        <w:numPr>
          <w:ilvl w:val="0"/>
          <w:numId w:val="27"/>
        </w:numPr>
        <w:spacing w:line="360" w:lineRule="auto"/>
        <w:jc w:val="both"/>
        <w:rPr>
          <w:rFonts w:ascii="Arial" w:hAnsi="Arial" w:cs="Arial"/>
          <w:sz w:val="24"/>
          <w:szCs w:val="24"/>
        </w:rPr>
      </w:pPr>
      <w:r w:rsidRPr="000B54A4">
        <w:rPr>
          <w:rFonts w:ascii="Arial" w:hAnsi="Arial" w:cs="Arial"/>
          <w:sz w:val="24"/>
          <w:szCs w:val="24"/>
          <w:lang w:val="fi-FI"/>
        </w:rPr>
        <w:t xml:space="preserve">Pilih metode penyimpanan kredensial Git. </w:t>
      </w:r>
      <w:r w:rsidRPr="000B54A4">
        <w:rPr>
          <w:rFonts w:ascii="Arial" w:hAnsi="Arial" w:cs="Arial"/>
          <w:sz w:val="24"/>
          <w:szCs w:val="24"/>
        </w:rPr>
        <w:t>Pilih "Git Credential Manager" agar login ke GitHub lebih mudah. Klik Next.</w:t>
      </w:r>
    </w:p>
    <w:p w14:paraId="0D7BF076" w14:textId="28BF11D9" w:rsidR="001C4E3C" w:rsidRDefault="000D40E1" w:rsidP="001C4E3C">
      <w:pPr>
        <w:pStyle w:val="ListParagraph"/>
        <w:spacing w:line="360" w:lineRule="auto"/>
        <w:ind w:left="2160"/>
        <w:jc w:val="both"/>
        <w:rPr>
          <w:rFonts w:ascii="Arial" w:hAnsi="Arial" w:cs="Arial"/>
          <w:sz w:val="24"/>
          <w:szCs w:val="24"/>
        </w:rPr>
      </w:pPr>
      <w:r w:rsidRPr="000D40E1">
        <w:rPr>
          <w:rFonts w:ascii="Arial" w:hAnsi="Arial" w:cs="Arial"/>
          <w:noProof/>
          <w:sz w:val="24"/>
          <w:szCs w:val="24"/>
        </w:rPr>
        <w:drawing>
          <wp:inline distT="0" distB="0" distL="0" distR="0" wp14:anchorId="451C6C47" wp14:editId="7E0A9583">
            <wp:extent cx="4305300" cy="3457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3768"/>
                    <a:stretch/>
                  </pic:blipFill>
                  <pic:spPr bwMode="auto">
                    <a:xfrm>
                      <a:off x="0" y="0"/>
                      <a:ext cx="4313425" cy="3464100"/>
                    </a:xfrm>
                    <a:prstGeom prst="rect">
                      <a:avLst/>
                    </a:prstGeom>
                    <a:ln>
                      <a:noFill/>
                    </a:ln>
                    <a:extLst>
                      <a:ext uri="{53640926-AAD7-44D8-BBD7-CCE9431645EC}">
                        <a14:shadowObscured xmlns:a14="http://schemas.microsoft.com/office/drawing/2010/main"/>
                      </a:ext>
                    </a:extLst>
                  </pic:spPr>
                </pic:pic>
              </a:graphicData>
            </a:graphic>
          </wp:inline>
        </w:drawing>
      </w:r>
    </w:p>
    <w:p w14:paraId="5740BFC4" w14:textId="379B5265" w:rsidR="003917B2" w:rsidRDefault="003917B2" w:rsidP="003917B2">
      <w:pPr>
        <w:pStyle w:val="ListParagraph"/>
        <w:spacing w:line="360" w:lineRule="auto"/>
        <w:ind w:left="2160"/>
        <w:jc w:val="center"/>
        <w:rPr>
          <w:rFonts w:ascii="Arial" w:hAnsi="Arial" w:cs="Arial"/>
          <w:sz w:val="24"/>
          <w:szCs w:val="24"/>
        </w:rPr>
      </w:pPr>
      <w:r>
        <w:rPr>
          <w:rFonts w:ascii="Arial" w:hAnsi="Arial" w:cs="Arial"/>
          <w:sz w:val="24"/>
          <w:szCs w:val="24"/>
        </w:rPr>
        <w:t>Gambar memilih crdential helper</w:t>
      </w:r>
    </w:p>
    <w:p w14:paraId="001F5507" w14:textId="77777777" w:rsidR="006B235C" w:rsidRDefault="006B235C" w:rsidP="006B235C">
      <w:pPr>
        <w:pStyle w:val="ListParagraph"/>
        <w:spacing w:line="360" w:lineRule="auto"/>
        <w:ind w:left="2160"/>
        <w:jc w:val="both"/>
        <w:rPr>
          <w:rFonts w:ascii="Arial" w:hAnsi="Arial" w:cs="Arial"/>
          <w:sz w:val="24"/>
          <w:szCs w:val="24"/>
        </w:rPr>
      </w:pPr>
    </w:p>
    <w:p w14:paraId="1D3C915E" w14:textId="6C3CAE82" w:rsidR="007B27F7" w:rsidRPr="004B22F9" w:rsidRDefault="004B22F9" w:rsidP="00F16FF0">
      <w:pPr>
        <w:pStyle w:val="ListParagraph"/>
        <w:numPr>
          <w:ilvl w:val="0"/>
          <w:numId w:val="27"/>
        </w:numPr>
        <w:spacing w:line="360" w:lineRule="auto"/>
        <w:jc w:val="both"/>
        <w:rPr>
          <w:rFonts w:ascii="Arial" w:hAnsi="Arial" w:cs="Arial"/>
          <w:sz w:val="24"/>
          <w:szCs w:val="24"/>
          <w:lang w:val="fi-FI"/>
        </w:rPr>
      </w:pPr>
      <w:r w:rsidRPr="004B22F9">
        <w:rPr>
          <w:rFonts w:ascii="Arial" w:hAnsi="Arial" w:cs="Arial"/>
          <w:sz w:val="24"/>
          <w:szCs w:val="24"/>
          <w:lang w:val="fi-FI"/>
        </w:rPr>
        <w:t xml:space="preserve">Lakukan konfigurasi tambahan sesuai kebutuhan, lalu klik </w:t>
      </w:r>
      <w:r w:rsidRPr="004B22F9">
        <w:rPr>
          <w:rFonts w:ascii="Arial" w:hAnsi="Arial" w:cs="Arial"/>
          <w:b/>
          <w:bCs/>
          <w:sz w:val="24"/>
          <w:szCs w:val="24"/>
          <w:lang w:val="fi-FI"/>
        </w:rPr>
        <w:t>Install</w:t>
      </w:r>
      <w:r w:rsidRPr="004B22F9">
        <w:rPr>
          <w:rFonts w:ascii="Arial" w:hAnsi="Arial" w:cs="Arial"/>
          <w:sz w:val="24"/>
          <w:szCs w:val="24"/>
          <w:lang w:val="fi-FI"/>
        </w:rPr>
        <w:t xml:space="preserve"> untuk memulai proses instalasi.</w:t>
      </w:r>
    </w:p>
    <w:p w14:paraId="303D34E3" w14:textId="6DF4EF2D" w:rsidR="000D40E1" w:rsidRDefault="009D0E1E" w:rsidP="000D40E1">
      <w:pPr>
        <w:pStyle w:val="ListParagraph"/>
        <w:spacing w:line="360" w:lineRule="auto"/>
        <w:ind w:left="2160"/>
        <w:jc w:val="both"/>
        <w:rPr>
          <w:rFonts w:ascii="Arial" w:hAnsi="Arial" w:cs="Arial"/>
          <w:sz w:val="24"/>
          <w:szCs w:val="24"/>
        </w:rPr>
      </w:pPr>
      <w:r w:rsidRPr="009D0E1E">
        <w:rPr>
          <w:rFonts w:ascii="Arial" w:hAnsi="Arial" w:cs="Arial"/>
          <w:noProof/>
          <w:sz w:val="24"/>
          <w:szCs w:val="24"/>
        </w:rPr>
        <w:drawing>
          <wp:inline distT="0" distB="0" distL="0" distR="0" wp14:anchorId="68887EAA" wp14:editId="4F99AB69">
            <wp:extent cx="4295775" cy="33758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871" cy="3378305"/>
                    </a:xfrm>
                    <a:prstGeom prst="rect">
                      <a:avLst/>
                    </a:prstGeom>
                  </pic:spPr>
                </pic:pic>
              </a:graphicData>
            </a:graphic>
          </wp:inline>
        </w:drawing>
      </w:r>
    </w:p>
    <w:p w14:paraId="1D76497D" w14:textId="1E635075" w:rsidR="003917B2" w:rsidRDefault="003917B2" w:rsidP="003917B2">
      <w:pPr>
        <w:pStyle w:val="ListParagraph"/>
        <w:spacing w:line="360" w:lineRule="auto"/>
        <w:ind w:left="2160"/>
        <w:jc w:val="center"/>
        <w:rPr>
          <w:rFonts w:ascii="Arial" w:hAnsi="Arial" w:cs="Arial"/>
          <w:sz w:val="24"/>
          <w:szCs w:val="24"/>
        </w:rPr>
      </w:pPr>
      <w:r>
        <w:rPr>
          <w:rFonts w:ascii="Arial" w:hAnsi="Arial" w:cs="Arial"/>
          <w:sz w:val="24"/>
          <w:szCs w:val="24"/>
        </w:rPr>
        <w:t>Gambar Melakukan konfigurasi extra</w:t>
      </w:r>
    </w:p>
    <w:p w14:paraId="43D6C7E8" w14:textId="77777777" w:rsidR="009D0E1E" w:rsidRDefault="009D0E1E" w:rsidP="000D40E1">
      <w:pPr>
        <w:pStyle w:val="ListParagraph"/>
        <w:spacing w:line="360" w:lineRule="auto"/>
        <w:ind w:left="2160"/>
        <w:jc w:val="both"/>
        <w:rPr>
          <w:rFonts w:ascii="Arial" w:hAnsi="Arial" w:cs="Arial"/>
          <w:sz w:val="24"/>
          <w:szCs w:val="24"/>
        </w:rPr>
      </w:pPr>
    </w:p>
    <w:p w14:paraId="43557F97" w14:textId="67BFFEF2" w:rsidR="007B27F7" w:rsidRDefault="00D9115E" w:rsidP="00F16FF0">
      <w:pPr>
        <w:pStyle w:val="ListParagraph"/>
        <w:numPr>
          <w:ilvl w:val="0"/>
          <w:numId w:val="27"/>
        </w:numPr>
        <w:spacing w:line="360" w:lineRule="auto"/>
        <w:jc w:val="both"/>
        <w:rPr>
          <w:rFonts w:ascii="Arial" w:hAnsi="Arial" w:cs="Arial"/>
          <w:sz w:val="24"/>
          <w:szCs w:val="24"/>
        </w:rPr>
      </w:pPr>
      <w:r>
        <w:rPr>
          <w:rFonts w:ascii="Arial" w:hAnsi="Arial" w:cs="Arial"/>
          <w:sz w:val="24"/>
          <w:szCs w:val="24"/>
        </w:rPr>
        <w:t>Tunggu hingga proses instalasi selesai</w:t>
      </w:r>
    </w:p>
    <w:p w14:paraId="4BA478E2" w14:textId="18F820A8" w:rsidR="00D9115E" w:rsidRDefault="00D9115E" w:rsidP="00D9115E">
      <w:pPr>
        <w:pStyle w:val="ListParagraph"/>
        <w:spacing w:line="360" w:lineRule="auto"/>
        <w:ind w:left="2160"/>
        <w:jc w:val="both"/>
        <w:rPr>
          <w:rFonts w:ascii="Arial" w:hAnsi="Arial" w:cs="Arial"/>
          <w:sz w:val="24"/>
          <w:szCs w:val="24"/>
        </w:rPr>
      </w:pPr>
      <w:r w:rsidRPr="00D9115E">
        <w:rPr>
          <w:rFonts w:ascii="Arial" w:hAnsi="Arial" w:cs="Arial"/>
          <w:noProof/>
          <w:sz w:val="24"/>
          <w:szCs w:val="24"/>
        </w:rPr>
        <w:drawing>
          <wp:inline distT="0" distB="0" distL="0" distR="0" wp14:anchorId="02097A84" wp14:editId="71357BC1">
            <wp:extent cx="4267200" cy="335035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5410" cy="3356798"/>
                    </a:xfrm>
                    <a:prstGeom prst="rect">
                      <a:avLst/>
                    </a:prstGeom>
                  </pic:spPr>
                </pic:pic>
              </a:graphicData>
            </a:graphic>
          </wp:inline>
        </w:drawing>
      </w:r>
    </w:p>
    <w:p w14:paraId="51585E14" w14:textId="0445E937" w:rsidR="003917B2" w:rsidRDefault="003917B2" w:rsidP="003917B2">
      <w:pPr>
        <w:pStyle w:val="ListParagraph"/>
        <w:spacing w:line="360" w:lineRule="auto"/>
        <w:ind w:left="2160"/>
        <w:jc w:val="center"/>
        <w:rPr>
          <w:rFonts w:ascii="Arial" w:hAnsi="Arial" w:cs="Arial"/>
          <w:sz w:val="24"/>
          <w:szCs w:val="24"/>
        </w:rPr>
      </w:pPr>
      <w:r>
        <w:rPr>
          <w:rFonts w:ascii="Arial" w:hAnsi="Arial" w:cs="Arial"/>
          <w:sz w:val="24"/>
          <w:szCs w:val="24"/>
        </w:rPr>
        <w:t>Gambar Proses Instalasi Git</w:t>
      </w:r>
    </w:p>
    <w:p w14:paraId="431C0193" w14:textId="77777777" w:rsidR="00D9115E" w:rsidRDefault="00D9115E" w:rsidP="00D9115E">
      <w:pPr>
        <w:pStyle w:val="ListParagraph"/>
        <w:spacing w:line="360" w:lineRule="auto"/>
        <w:ind w:left="2160"/>
        <w:jc w:val="both"/>
        <w:rPr>
          <w:rFonts w:ascii="Arial" w:hAnsi="Arial" w:cs="Arial"/>
          <w:sz w:val="24"/>
          <w:szCs w:val="24"/>
        </w:rPr>
      </w:pPr>
    </w:p>
    <w:p w14:paraId="0CFECCB1" w14:textId="1C1C3AD9" w:rsidR="007B27F7" w:rsidRPr="00DA1D6A" w:rsidRDefault="00DA1D6A" w:rsidP="00F16FF0">
      <w:pPr>
        <w:pStyle w:val="ListParagraph"/>
        <w:numPr>
          <w:ilvl w:val="0"/>
          <w:numId w:val="27"/>
        </w:numPr>
        <w:spacing w:line="360" w:lineRule="auto"/>
        <w:jc w:val="both"/>
        <w:rPr>
          <w:rFonts w:ascii="Arial" w:hAnsi="Arial" w:cs="Arial"/>
          <w:sz w:val="24"/>
          <w:szCs w:val="24"/>
          <w:lang w:val="fi-FI"/>
        </w:rPr>
      </w:pPr>
      <w:r w:rsidRPr="00DA1D6A">
        <w:rPr>
          <w:rFonts w:ascii="Arial" w:hAnsi="Arial" w:cs="Arial"/>
          <w:sz w:val="24"/>
          <w:szCs w:val="24"/>
          <w:lang w:val="fi-FI"/>
        </w:rPr>
        <w:t>Setelah instalasi selesai, klik Finish untuk menyelesaikan proses</w:t>
      </w:r>
    </w:p>
    <w:p w14:paraId="769E41EB" w14:textId="155AA2D6" w:rsidR="006E4E96" w:rsidRDefault="006E4E96" w:rsidP="006E4E96">
      <w:pPr>
        <w:pStyle w:val="ListParagraph"/>
        <w:spacing w:line="360" w:lineRule="auto"/>
        <w:ind w:left="2160"/>
        <w:jc w:val="both"/>
        <w:rPr>
          <w:rFonts w:ascii="Arial" w:hAnsi="Arial" w:cs="Arial"/>
          <w:sz w:val="24"/>
          <w:szCs w:val="24"/>
        </w:rPr>
      </w:pPr>
      <w:r w:rsidRPr="006E4E96">
        <w:rPr>
          <w:rFonts w:ascii="Arial" w:hAnsi="Arial" w:cs="Arial"/>
          <w:noProof/>
          <w:sz w:val="24"/>
          <w:szCs w:val="24"/>
        </w:rPr>
        <w:drawing>
          <wp:inline distT="0" distB="0" distL="0" distR="0" wp14:anchorId="5125B386" wp14:editId="026EEC6F">
            <wp:extent cx="4290060" cy="33001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308"/>
                    <a:stretch/>
                  </pic:blipFill>
                  <pic:spPr bwMode="auto">
                    <a:xfrm>
                      <a:off x="0" y="0"/>
                      <a:ext cx="4311056" cy="3316258"/>
                    </a:xfrm>
                    <a:prstGeom prst="rect">
                      <a:avLst/>
                    </a:prstGeom>
                    <a:ln>
                      <a:noFill/>
                    </a:ln>
                    <a:extLst>
                      <a:ext uri="{53640926-AAD7-44D8-BBD7-CCE9431645EC}">
                        <a14:shadowObscured xmlns:a14="http://schemas.microsoft.com/office/drawing/2010/main"/>
                      </a:ext>
                    </a:extLst>
                  </pic:spPr>
                </pic:pic>
              </a:graphicData>
            </a:graphic>
          </wp:inline>
        </w:drawing>
      </w:r>
    </w:p>
    <w:p w14:paraId="30DE95FC" w14:textId="1FEFAB05" w:rsidR="006B18B7" w:rsidRDefault="006B18B7" w:rsidP="006B18B7">
      <w:pPr>
        <w:pStyle w:val="ListParagraph"/>
        <w:spacing w:line="360" w:lineRule="auto"/>
        <w:ind w:left="2160"/>
        <w:jc w:val="center"/>
        <w:rPr>
          <w:rFonts w:ascii="Arial" w:hAnsi="Arial" w:cs="Arial"/>
          <w:sz w:val="24"/>
          <w:szCs w:val="24"/>
        </w:rPr>
      </w:pPr>
      <w:r>
        <w:rPr>
          <w:rFonts w:ascii="Arial" w:hAnsi="Arial" w:cs="Arial"/>
          <w:sz w:val="24"/>
          <w:szCs w:val="24"/>
        </w:rPr>
        <w:t>Gambar Instlasi Git yang sudah selesai</w:t>
      </w:r>
    </w:p>
    <w:p w14:paraId="1803E020" w14:textId="77777777" w:rsidR="006E4E96" w:rsidRDefault="006E4E96" w:rsidP="006E4E96">
      <w:pPr>
        <w:pStyle w:val="ListParagraph"/>
        <w:spacing w:line="360" w:lineRule="auto"/>
        <w:ind w:left="2160"/>
        <w:jc w:val="both"/>
        <w:rPr>
          <w:rFonts w:ascii="Arial" w:hAnsi="Arial" w:cs="Arial"/>
          <w:sz w:val="24"/>
          <w:szCs w:val="24"/>
        </w:rPr>
      </w:pPr>
    </w:p>
    <w:p w14:paraId="18DB83D4" w14:textId="265646CC" w:rsidR="007B27F7" w:rsidRPr="00E34588" w:rsidRDefault="00E34588" w:rsidP="00F16FF0">
      <w:pPr>
        <w:pStyle w:val="ListParagraph"/>
        <w:numPr>
          <w:ilvl w:val="0"/>
          <w:numId w:val="27"/>
        </w:numPr>
        <w:spacing w:line="360" w:lineRule="auto"/>
        <w:jc w:val="both"/>
        <w:rPr>
          <w:rFonts w:ascii="Arial" w:hAnsi="Arial" w:cs="Arial"/>
          <w:sz w:val="24"/>
          <w:szCs w:val="24"/>
        </w:rPr>
      </w:pPr>
      <w:r w:rsidRPr="00E34588">
        <w:rPr>
          <w:rFonts w:ascii="Arial" w:hAnsi="Arial" w:cs="Arial"/>
          <w:sz w:val="24"/>
          <w:szCs w:val="24"/>
        </w:rPr>
        <w:t>Untuk memastikan instalasi berhasil, buka Git Bash. Jika tampilannya seperti berikut, maka Git telah terinstal dengan benar.</w:t>
      </w:r>
    </w:p>
    <w:p w14:paraId="70466A8C" w14:textId="4FE1B190" w:rsidR="00A25A03" w:rsidRDefault="00A25A03" w:rsidP="00A25A03">
      <w:pPr>
        <w:pStyle w:val="ListParagraph"/>
        <w:spacing w:line="360" w:lineRule="auto"/>
        <w:ind w:left="2160"/>
        <w:jc w:val="both"/>
        <w:rPr>
          <w:rFonts w:ascii="Arial" w:hAnsi="Arial" w:cs="Arial"/>
          <w:sz w:val="24"/>
          <w:szCs w:val="24"/>
        </w:rPr>
      </w:pPr>
      <w:r w:rsidRPr="00A25A03">
        <w:rPr>
          <w:rFonts w:ascii="Arial" w:hAnsi="Arial" w:cs="Arial"/>
          <w:noProof/>
          <w:sz w:val="24"/>
          <w:szCs w:val="24"/>
        </w:rPr>
        <w:drawing>
          <wp:inline distT="0" distB="0" distL="0" distR="0" wp14:anchorId="2065B0BD" wp14:editId="52C8D21C">
            <wp:extent cx="4333874" cy="278065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5608" cy="2801011"/>
                    </a:xfrm>
                    <a:prstGeom prst="rect">
                      <a:avLst/>
                    </a:prstGeom>
                  </pic:spPr>
                </pic:pic>
              </a:graphicData>
            </a:graphic>
          </wp:inline>
        </w:drawing>
      </w:r>
    </w:p>
    <w:p w14:paraId="0A7B7643" w14:textId="63E5F7CC" w:rsidR="006B18B7" w:rsidRPr="00F16FF0" w:rsidRDefault="006B18B7" w:rsidP="006B18B7">
      <w:pPr>
        <w:pStyle w:val="ListParagraph"/>
        <w:spacing w:line="360" w:lineRule="auto"/>
        <w:ind w:left="2160"/>
        <w:jc w:val="center"/>
        <w:rPr>
          <w:rFonts w:ascii="Arial" w:hAnsi="Arial" w:cs="Arial"/>
          <w:sz w:val="24"/>
          <w:szCs w:val="24"/>
        </w:rPr>
      </w:pPr>
      <w:r>
        <w:rPr>
          <w:rFonts w:ascii="Arial" w:hAnsi="Arial" w:cs="Arial"/>
          <w:sz w:val="24"/>
          <w:szCs w:val="24"/>
        </w:rPr>
        <w:t>Gambar Tampilan Git Bash</w:t>
      </w:r>
      <w:r w:rsidR="00E34588">
        <w:rPr>
          <w:rFonts w:ascii="Arial" w:hAnsi="Arial" w:cs="Arial"/>
          <w:sz w:val="24"/>
          <w:szCs w:val="24"/>
        </w:rPr>
        <w:t xml:space="preserve"> pertama kali</w:t>
      </w:r>
    </w:p>
    <w:p w14:paraId="4477667E" w14:textId="77777777" w:rsidR="002E281C" w:rsidRPr="00E34588" w:rsidRDefault="002E281C" w:rsidP="002E281C">
      <w:pPr>
        <w:pStyle w:val="ListParagraph"/>
        <w:spacing w:line="360" w:lineRule="auto"/>
        <w:ind w:left="1080" w:firstLine="360"/>
        <w:jc w:val="both"/>
        <w:rPr>
          <w:rFonts w:ascii="Arial" w:hAnsi="Arial" w:cs="Arial"/>
          <w:sz w:val="24"/>
          <w:szCs w:val="24"/>
        </w:rPr>
      </w:pPr>
    </w:p>
    <w:p w14:paraId="3147C178" w14:textId="0EA84538" w:rsidR="00424B5A" w:rsidRDefault="009A24A1" w:rsidP="00BE55F8">
      <w:pPr>
        <w:pStyle w:val="ListParagraph"/>
        <w:numPr>
          <w:ilvl w:val="0"/>
          <w:numId w:val="2"/>
        </w:numPr>
        <w:spacing w:line="360" w:lineRule="auto"/>
        <w:jc w:val="both"/>
        <w:rPr>
          <w:rFonts w:ascii="Arial" w:hAnsi="Arial" w:cs="Arial"/>
          <w:sz w:val="24"/>
          <w:szCs w:val="24"/>
        </w:rPr>
      </w:pPr>
      <w:r>
        <w:rPr>
          <w:rFonts w:ascii="Arial" w:hAnsi="Arial" w:cs="Arial"/>
          <w:sz w:val="24"/>
          <w:szCs w:val="24"/>
        </w:rPr>
        <w:t>Github</w:t>
      </w:r>
    </w:p>
    <w:p w14:paraId="648C39F1" w14:textId="3D7100CB" w:rsidR="00FF1794" w:rsidRDefault="0064575D" w:rsidP="005F535B">
      <w:pPr>
        <w:pStyle w:val="ListParagraph"/>
        <w:spacing w:line="360" w:lineRule="auto"/>
        <w:ind w:left="1080" w:firstLine="360"/>
        <w:jc w:val="both"/>
        <w:rPr>
          <w:rFonts w:ascii="Arial" w:hAnsi="Arial" w:cs="Arial"/>
          <w:sz w:val="24"/>
          <w:szCs w:val="24"/>
        </w:rPr>
      </w:pPr>
      <w:r>
        <w:rPr>
          <w:noProof/>
        </w:rPr>
        <w:lastRenderedPageBreak/>
        <w:drawing>
          <wp:inline distT="0" distB="0" distL="0" distR="0" wp14:anchorId="2CCC7BD5" wp14:editId="4EAC8C4E">
            <wp:extent cx="3615267" cy="3087417"/>
            <wp:effectExtent l="0" t="0" r="4445" b="0"/>
            <wp:docPr id="229908918" name="Picture 10"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0304" cy="3091719"/>
                    </a:xfrm>
                    <a:prstGeom prst="rect">
                      <a:avLst/>
                    </a:prstGeom>
                    <a:noFill/>
                    <a:ln>
                      <a:noFill/>
                    </a:ln>
                  </pic:spPr>
                </pic:pic>
              </a:graphicData>
            </a:graphic>
          </wp:inline>
        </w:drawing>
      </w:r>
    </w:p>
    <w:p w14:paraId="6E19B201" w14:textId="3279C7E4" w:rsidR="0064575D" w:rsidRDefault="0064575D" w:rsidP="0064575D">
      <w:pPr>
        <w:pStyle w:val="ListParagraph"/>
        <w:spacing w:line="360" w:lineRule="auto"/>
        <w:ind w:left="1080" w:firstLine="360"/>
        <w:jc w:val="center"/>
        <w:rPr>
          <w:rFonts w:ascii="Arial" w:hAnsi="Arial" w:cs="Arial"/>
          <w:sz w:val="24"/>
          <w:szCs w:val="24"/>
        </w:rPr>
      </w:pPr>
      <w:r>
        <w:rPr>
          <w:rFonts w:ascii="Arial" w:hAnsi="Arial" w:cs="Arial"/>
          <w:sz w:val="24"/>
          <w:szCs w:val="24"/>
        </w:rPr>
        <w:t>Gambar logo github</w:t>
      </w:r>
    </w:p>
    <w:p w14:paraId="784425D3" w14:textId="331CC7DA" w:rsidR="0064575D" w:rsidRDefault="0064575D" w:rsidP="0064575D">
      <w:pPr>
        <w:pStyle w:val="ListParagraph"/>
        <w:spacing w:line="360" w:lineRule="auto"/>
        <w:ind w:left="1080" w:firstLine="360"/>
        <w:jc w:val="center"/>
        <w:rPr>
          <w:rFonts w:ascii="Arial" w:hAnsi="Arial" w:cs="Arial"/>
          <w:sz w:val="24"/>
          <w:szCs w:val="24"/>
        </w:rPr>
      </w:pPr>
      <w:r>
        <w:rPr>
          <w:rFonts w:ascii="Arial" w:hAnsi="Arial" w:cs="Arial"/>
          <w:sz w:val="24"/>
          <w:szCs w:val="24"/>
        </w:rPr>
        <w:t xml:space="preserve">Sumber </w:t>
      </w:r>
      <w:hyperlink r:id="rId36" w:history="1">
        <w:r w:rsidRPr="00C3331A">
          <w:rPr>
            <w:rStyle w:val="Hyperlink"/>
            <w:rFonts w:ascii="Arial" w:hAnsi="Arial" w:cs="Arial"/>
            <w:sz w:val="24"/>
            <w:szCs w:val="24"/>
          </w:rPr>
          <w:t>https://researchcomputing.princeton.edu/services/github</w:t>
        </w:r>
      </w:hyperlink>
      <w:r>
        <w:rPr>
          <w:rFonts w:ascii="Arial" w:hAnsi="Arial" w:cs="Arial"/>
          <w:sz w:val="24"/>
          <w:szCs w:val="24"/>
        </w:rPr>
        <w:t xml:space="preserve"> </w:t>
      </w:r>
    </w:p>
    <w:p w14:paraId="47DC56BA" w14:textId="576CBB0D" w:rsidR="005F535B" w:rsidRPr="00091979" w:rsidRDefault="005F535B" w:rsidP="005F535B">
      <w:pPr>
        <w:pStyle w:val="ListParagraph"/>
        <w:spacing w:line="360" w:lineRule="auto"/>
        <w:ind w:left="1080" w:firstLine="360"/>
        <w:jc w:val="both"/>
        <w:rPr>
          <w:rFonts w:ascii="Arial" w:hAnsi="Arial" w:cs="Arial"/>
          <w:sz w:val="24"/>
          <w:szCs w:val="24"/>
        </w:rPr>
      </w:pPr>
      <w:r w:rsidRPr="005F535B">
        <w:rPr>
          <w:rFonts w:ascii="Arial" w:hAnsi="Arial" w:cs="Arial"/>
          <w:sz w:val="24"/>
          <w:szCs w:val="24"/>
        </w:rPr>
        <w:t>GitHub adalah platform hosting berbasis web yang menggunakan Git sebagai backend untuk version control.</w:t>
      </w:r>
      <w:r>
        <w:rPr>
          <w:rFonts w:ascii="Arial" w:hAnsi="Arial" w:cs="Arial"/>
          <w:sz w:val="24"/>
          <w:szCs w:val="24"/>
        </w:rPr>
        <w:t xml:space="preserve"> </w:t>
      </w:r>
      <w:r w:rsidRPr="005F535B">
        <w:rPr>
          <w:rFonts w:ascii="Arial" w:hAnsi="Arial" w:cs="Arial"/>
          <w:sz w:val="24"/>
          <w:szCs w:val="24"/>
        </w:rPr>
        <w:t xml:space="preserve">GitHub menyederhanakan pengelolaan repositori Git dengan visualisasi yang jelas, memungkinkan pengembang untuk dengan mudah melacak perubahan, membuat cabang, dan menggabungkan kode. Fitur-fitur seperti </w:t>
      </w:r>
      <w:r w:rsidRPr="005F535B">
        <w:rPr>
          <w:rFonts w:ascii="Arial" w:hAnsi="Arial" w:cs="Arial"/>
          <w:i/>
          <w:iCs/>
          <w:sz w:val="24"/>
          <w:szCs w:val="24"/>
        </w:rPr>
        <w:t>pull requests</w:t>
      </w:r>
      <w:r w:rsidRPr="005F535B">
        <w:rPr>
          <w:rFonts w:ascii="Arial" w:hAnsi="Arial" w:cs="Arial"/>
          <w:sz w:val="24"/>
          <w:szCs w:val="24"/>
        </w:rPr>
        <w:t xml:space="preserve"> dan </w:t>
      </w:r>
      <w:r w:rsidRPr="005F535B">
        <w:rPr>
          <w:rFonts w:ascii="Arial" w:hAnsi="Arial" w:cs="Arial"/>
          <w:i/>
          <w:iCs/>
          <w:sz w:val="24"/>
          <w:szCs w:val="24"/>
        </w:rPr>
        <w:t>code reviews</w:t>
      </w:r>
      <w:r w:rsidRPr="005F535B">
        <w:rPr>
          <w:rFonts w:ascii="Arial" w:hAnsi="Arial" w:cs="Arial"/>
          <w:sz w:val="24"/>
          <w:szCs w:val="24"/>
        </w:rPr>
        <w:t xml:space="preserve"> memungkinkan pengembang untuk saling meninjau dan mendiskusikan perubahan kode sebelum digabungkan ke cabang utama. </w:t>
      </w:r>
      <w:r w:rsidRPr="00091979">
        <w:rPr>
          <w:rFonts w:ascii="Arial" w:hAnsi="Arial" w:cs="Arial"/>
          <w:sz w:val="24"/>
          <w:szCs w:val="24"/>
        </w:rPr>
        <w:t>Ini sangat penting dalam pengembangan perangkat lunak modern.</w:t>
      </w:r>
    </w:p>
    <w:p w14:paraId="4545CF8B" w14:textId="0EB7EC34" w:rsidR="005F535B" w:rsidRPr="005F535B" w:rsidRDefault="005F535B" w:rsidP="005F535B">
      <w:pPr>
        <w:pStyle w:val="ListParagraph"/>
        <w:spacing w:line="360" w:lineRule="auto"/>
        <w:ind w:left="1080" w:firstLine="360"/>
        <w:jc w:val="both"/>
        <w:rPr>
          <w:rFonts w:ascii="Arial" w:hAnsi="Arial" w:cs="Arial"/>
          <w:sz w:val="24"/>
          <w:szCs w:val="24"/>
        </w:rPr>
      </w:pPr>
      <w:r w:rsidRPr="005F535B">
        <w:rPr>
          <w:rFonts w:ascii="Arial" w:hAnsi="Arial" w:cs="Arial"/>
          <w:sz w:val="24"/>
          <w:szCs w:val="24"/>
        </w:rPr>
        <w:t>GitHub juga berfungsi sebagai platform jejaring sosial bagi para pengembang. GitHub menyediakan fitur-fitur seperti issues tracking dan project boards yang membantu tim mengelola tugas dan proyek secara terorganisir. Fitur forking memungkinkan pengembang untuk membuat salinan repositori orang lain dan berkontribusi pada proyek sumber terbuka. Selain itu, GitHub Actions memungkinkan otomatisasi alur kerja pengembangan, seperti pengujian dan penyebaran kode, yang meningkatkan produktivitas dan efisiensi.</w:t>
      </w:r>
    </w:p>
    <w:p w14:paraId="4DF53371" w14:textId="6828D14E" w:rsidR="009A24A1" w:rsidRPr="00091979" w:rsidRDefault="005F535B" w:rsidP="005F535B">
      <w:pPr>
        <w:pStyle w:val="ListParagraph"/>
        <w:spacing w:line="360" w:lineRule="auto"/>
        <w:ind w:left="1080" w:firstLine="360"/>
        <w:jc w:val="both"/>
        <w:rPr>
          <w:rFonts w:ascii="Arial" w:hAnsi="Arial" w:cs="Arial"/>
          <w:sz w:val="24"/>
          <w:szCs w:val="24"/>
          <w:lang w:val="fi-FI"/>
        </w:rPr>
      </w:pPr>
      <w:r w:rsidRPr="005F535B">
        <w:rPr>
          <w:rFonts w:ascii="Arial" w:hAnsi="Arial" w:cs="Arial"/>
          <w:sz w:val="24"/>
          <w:szCs w:val="24"/>
        </w:rPr>
        <w:t xml:space="preserve">Dalam konteks yang lebih luas, GitHub telah menjadi pusat komunitas pengembang global. </w:t>
      </w:r>
      <w:r w:rsidRPr="00091979">
        <w:rPr>
          <w:rFonts w:ascii="Arial" w:hAnsi="Arial" w:cs="Arial"/>
          <w:sz w:val="24"/>
          <w:szCs w:val="24"/>
          <w:lang w:val="fi-FI"/>
        </w:rPr>
        <w:t xml:space="preserve">Dengan jutaan repositori dan pengguna, GitHub memfasilitasi berbagi pengetahuan, kolaborasi lintas batas, dan inovasi </w:t>
      </w:r>
      <w:r w:rsidRPr="00091979">
        <w:rPr>
          <w:rFonts w:ascii="Arial" w:hAnsi="Arial" w:cs="Arial"/>
          <w:sz w:val="24"/>
          <w:szCs w:val="24"/>
          <w:lang w:val="fi-FI"/>
        </w:rPr>
        <w:lastRenderedPageBreak/>
        <w:t xml:space="preserve">perangkat lunak. Baik </w:t>
      </w:r>
      <w:r w:rsidR="00CB152E" w:rsidRPr="00091979">
        <w:rPr>
          <w:rFonts w:ascii="Arial" w:hAnsi="Arial" w:cs="Arial"/>
          <w:sz w:val="24"/>
          <w:szCs w:val="24"/>
          <w:lang w:val="fi-FI"/>
        </w:rPr>
        <w:t>Kita</w:t>
      </w:r>
      <w:r w:rsidRPr="00091979">
        <w:rPr>
          <w:rFonts w:ascii="Arial" w:hAnsi="Arial" w:cs="Arial"/>
          <w:sz w:val="24"/>
          <w:szCs w:val="24"/>
          <w:lang w:val="fi-FI"/>
        </w:rPr>
        <w:t xml:space="preserve"> seorang pengembang individu yang ingin menyimpan kode pribadi, atau bagian dari tim besar yang bekerja pada proyek kompleks, GitHub menyediakan alat dan fitur yang diperlukan untuk mengelola kode dengan efisien dan berkolaborasi.</w:t>
      </w:r>
    </w:p>
    <w:p w14:paraId="11F04CB6" w14:textId="70BEDB1C" w:rsidR="00FF1794" w:rsidRDefault="00FF1794" w:rsidP="00FF1794">
      <w:pPr>
        <w:pStyle w:val="ListParagraph"/>
        <w:numPr>
          <w:ilvl w:val="0"/>
          <w:numId w:val="6"/>
        </w:numPr>
        <w:spacing w:line="360" w:lineRule="auto"/>
        <w:jc w:val="both"/>
        <w:rPr>
          <w:rFonts w:ascii="Arial" w:hAnsi="Arial" w:cs="Arial"/>
          <w:sz w:val="24"/>
          <w:szCs w:val="24"/>
        </w:rPr>
      </w:pPr>
      <w:r>
        <w:rPr>
          <w:rFonts w:ascii="Arial" w:hAnsi="Arial" w:cs="Arial"/>
          <w:sz w:val="24"/>
          <w:szCs w:val="24"/>
        </w:rPr>
        <w:t>Perbedaan Git dan Git</w:t>
      </w:r>
      <w:r w:rsidR="00267498">
        <w:rPr>
          <w:rFonts w:ascii="Arial" w:hAnsi="Arial" w:cs="Arial"/>
          <w:sz w:val="24"/>
          <w:szCs w:val="24"/>
        </w:rPr>
        <w:t>H</w:t>
      </w:r>
      <w:r>
        <w:rPr>
          <w:rFonts w:ascii="Arial" w:hAnsi="Arial" w:cs="Arial"/>
          <w:sz w:val="24"/>
          <w:szCs w:val="24"/>
        </w:rPr>
        <w:t>ub</w:t>
      </w:r>
    </w:p>
    <w:p w14:paraId="628C4C54" w14:textId="7651DC16" w:rsidR="00267498" w:rsidRPr="00CB152E" w:rsidRDefault="00267498" w:rsidP="00267498">
      <w:pPr>
        <w:pStyle w:val="ListParagraph"/>
        <w:spacing w:line="360" w:lineRule="auto"/>
        <w:ind w:left="1800" w:firstLine="360"/>
        <w:jc w:val="both"/>
        <w:rPr>
          <w:rFonts w:ascii="Arial" w:hAnsi="Arial" w:cs="Arial"/>
          <w:sz w:val="24"/>
          <w:szCs w:val="24"/>
          <w:lang w:val="fi-FI"/>
        </w:rPr>
      </w:pPr>
      <w:r w:rsidRPr="00CB152E">
        <w:rPr>
          <w:rFonts w:ascii="Arial" w:hAnsi="Arial" w:cs="Arial"/>
          <w:sz w:val="24"/>
          <w:szCs w:val="24"/>
          <w:lang w:val="fi-FI"/>
        </w:rPr>
        <w:t xml:space="preserve">Git, pada dasarnya, adalah alat yang bekerja secara lokal di komputer </w:t>
      </w:r>
      <w:r w:rsidR="00CB152E" w:rsidRPr="00CB152E">
        <w:rPr>
          <w:rFonts w:ascii="Arial" w:hAnsi="Arial" w:cs="Arial"/>
          <w:sz w:val="24"/>
          <w:szCs w:val="24"/>
          <w:lang w:val="fi-FI"/>
        </w:rPr>
        <w:t>Kita</w:t>
      </w:r>
      <w:r w:rsidRPr="00CB152E">
        <w:rPr>
          <w:rFonts w:ascii="Arial" w:hAnsi="Arial" w:cs="Arial"/>
          <w:sz w:val="24"/>
          <w:szCs w:val="24"/>
          <w:lang w:val="fi-FI"/>
        </w:rPr>
        <w:t xml:space="preserve">. Ini adalah sistem kontrol versi yang mencatat setiap perubahan yang </w:t>
      </w:r>
      <w:r w:rsidR="00CB152E" w:rsidRPr="00CB152E">
        <w:rPr>
          <w:rFonts w:ascii="Arial" w:hAnsi="Arial" w:cs="Arial"/>
          <w:sz w:val="24"/>
          <w:szCs w:val="24"/>
          <w:lang w:val="fi-FI"/>
        </w:rPr>
        <w:t>Kita</w:t>
      </w:r>
      <w:r w:rsidRPr="00CB152E">
        <w:rPr>
          <w:rFonts w:ascii="Arial" w:hAnsi="Arial" w:cs="Arial"/>
          <w:sz w:val="24"/>
          <w:szCs w:val="24"/>
          <w:lang w:val="fi-FI"/>
        </w:rPr>
        <w:t xml:space="preserve"> buat pada kode </w:t>
      </w:r>
      <w:r w:rsidR="00CB152E" w:rsidRPr="00CB152E">
        <w:rPr>
          <w:rFonts w:ascii="Arial" w:hAnsi="Arial" w:cs="Arial"/>
          <w:sz w:val="24"/>
          <w:szCs w:val="24"/>
          <w:lang w:val="fi-FI"/>
        </w:rPr>
        <w:t>Kita</w:t>
      </w:r>
      <w:r w:rsidRPr="00CB152E">
        <w:rPr>
          <w:rFonts w:ascii="Arial" w:hAnsi="Arial" w:cs="Arial"/>
          <w:sz w:val="24"/>
          <w:szCs w:val="24"/>
          <w:lang w:val="fi-FI"/>
        </w:rPr>
        <w:t xml:space="preserve">, memungkinkan </w:t>
      </w:r>
      <w:r w:rsidR="00CB152E" w:rsidRPr="00CB152E">
        <w:rPr>
          <w:rFonts w:ascii="Arial" w:hAnsi="Arial" w:cs="Arial"/>
          <w:sz w:val="24"/>
          <w:szCs w:val="24"/>
          <w:lang w:val="fi-FI"/>
        </w:rPr>
        <w:t>Kita</w:t>
      </w:r>
      <w:r w:rsidRPr="00CB152E">
        <w:rPr>
          <w:rFonts w:ascii="Arial" w:hAnsi="Arial" w:cs="Arial"/>
          <w:sz w:val="24"/>
          <w:szCs w:val="24"/>
          <w:lang w:val="fi-FI"/>
        </w:rPr>
        <w:t xml:space="preserve"> untuk kembali ke versi sebelumnya, membandingkan perubahan, dan mengelola berbagai cabang pengembangan. Git seperti mesin waktu pribadi untuk kode </w:t>
      </w:r>
      <w:r w:rsidR="00CB152E" w:rsidRPr="00CB152E">
        <w:rPr>
          <w:rFonts w:ascii="Arial" w:hAnsi="Arial" w:cs="Arial"/>
          <w:sz w:val="24"/>
          <w:szCs w:val="24"/>
          <w:lang w:val="fi-FI"/>
        </w:rPr>
        <w:t>Kita</w:t>
      </w:r>
      <w:r w:rsidRPr="00CB152E">
        <w:rPr>
          <w:rFonts w:ascii="Arial" w:hAnsi="Arial" w:cs="Arial"/>
          <w:sz w:val="24"/>
          <w:szCs w:val="24"/>
          <w:lang w:val="fi-FI"/>
        </w:rPr>
        <w:t xml:space="preserve">, yang berjalan di komputer </w:t>
      </w:r>
      <w:r w:rsidR="00CB152E" w:rsidRPr="00CB152E">
        <w:rPr>
          <w:rFonts w:ascii="Arial" w:hAnsi="Arial" w:cs="Arial"/>
          <w:sz w:val="24"/>
          <w:szCs w:val="24"/>
          <w:lang w:val="fi-FI"/>
        </w:rPr>
        <w:t>Kita</w:t>
      </w:r>
      <w:r w:rsidRPr="00CB152E">
        <w:rPr>
          <w:rFonts w:ascii="Arial" w:hAnsi="Arial" w:cs="Arial"/>
          <w:sz w:val="24"/>
          <w:szCs w:val="24"/>
          <w:lang w:val="fi-FI"/>
        </w:rPr>
        <w:t xml:space="preserve"> sendiri. </w:t>
      </w:r>
      <w:r w:rsidR="00CB152E" w:rsidRPr="00CB152E">
        <w:rPr>
          <w:rFonts w:ascii="Arial" w:hAnsi="Arial" w:cs="Arial"/>
          <w:sz w:val="24"/>
          <w:szCs w:val="24"/>
          <w:lang w:val="fi-FI"/>
        </w:rPr>
        <w:t>Kita</w:t>
      </w:r>
      <w:r w:rsidRPr="00CB152E">
        <w:rPr>
          <w:rFonts w:ascii="Arial" w:hAnsi="Arial" w:cs="Arial"/>
          <w:sz w:val="24"/>
          <w:szCs w:val="24"/>
          <w:lang w:val="fi-FI"/>
        </w:rPr>
        <w:t xml:space="preserve"> dapat menggunakan Git sepenuhnya tanpa pernah terhubung ke internet atau menggunakan layanan hosting apa pun. Fungsinya adalah untuk melacak dan mengelola perubahan kode secara lokal, memberikan </w:t>
      </w:r>
      <w:r w:rsidR="00CB152E" w:rsidRPr="00CB152E">
        <w:rPr>
          <w:rFonts w:ascii="Arial" w:hAnsi="Arial" w:cs="Arial"/>
          <w:sz w:val="24"/>
          <w:szCs w:val="24"/>
          <w:lang w:val="fi-FI"/>
        </w:rPr>
        <w:t>Kita</w:t>
      </w:r>
      <w:r w:rsidRPr="00CB152E">
        <w:rPr>
          <w:rFonts w:ascii="Arial" w:hAnsi="Arial" w:cs="Arial"/>
          <w:sz w:val="24"/>
          <w:szCs w:val="24"/>
          <w:lang w:val="fi-FI"/>
        </w:rPr>
        <w:t xml:space="preserve"> kendali penuh atas riwayat versi proyek </w:t>
      </w:r>
      <w:r w:rsidR="00CB152E" w:rsidRPr="00CB152E">
        <w:rPr>
          <w:rFonts w:ascii="Arial" w:hAnsi="Arial" w:cs="Arial"/>
          <w:sz w:val="24"/>
          <w:szCs w:val="24"/>
          <w:lang w:val="fi-FI"/>
        </w:rPr>
        <w:t>Kita</w:t>
      </w:r>
      <w:r w:rsidRPr="00CB152E">
        <w:rPr>
          <w:rFonts w:ascii="Arial" w:hAnsi="Arial" w:cs="Arial"/>
          <w:sz w:val="24"/>
          <w:szCs w:val="24"/>
          <w:lang w:val="fi-FI"/>
        </w:rPr>
        <w:t>.</w:t>
      </w:r>
    </w:p>
    <w:p w14:paraId="127F8FC1" w14:textId="438DA50F" w:rsidR="00267498" w:rsidRDefault="00267498" w:rsidP="00267498">
      <w:pPr>
        <w:pStyle w:val="ListParagraph"/>
        <w:spacing w:line="360" w:lineRule="auto"/>
        <w:ind w:left="1800" w:firstLine="360"/>
        <w:jc w:val="both"/>
        <w:rPr>
          <w:rFonts w:ascii="Arial" w:hAnsi="Arial" w:cs="Arial"/>
          <w:sz w:val="24"/>
          <w:szCs w:val="24"/>
        </w:rPr>
      </w:pPr>
      <w:r w:rsidRPr="00091979">
        <w:rPr>
          <w:rFonts w:ascii="Arial" w:hAnsi="Arial" w:cs="Arial"/>
          <w:sz w:val="24"/>
          <w:szCs w:val="24"/>
          <w:lang w:val="fi-FI"/>
        </w:rPr>
        <w:t xml:space="preserve">Sebaliknya, GitHub adalah layanan hosting berbasis web yang menggunakan Git sebagai tulang punggungnya. GitHub menyediakan platform online untuk menyimpan repositori Git </w:t>
      </w:r>
      <w:r w:rsidR="00CB152E" w:rsidRPr="00091979">
        <w:rPr>
          <w:rFonts w:ascii="Arial" w:hAnsi="Arial" w:cs="Arial"/>
          <w:sz w:val="24"/>
          <w:szCs w:val="24"/>
          <w:lang w:val="fi-FI"/>
        </w:rPr>
        <w:t>Kita</w:t>
      </w:r>
      <w:r w:rsidRPr="00091979">
        <w:rPr>
          <w:rFonts w:ascii="Arial" w:hAnsi="Arial" w:cs="Arial"/>
          <w:sz w:val="24"/>
          <w:szCs w:val="24"/>
          <w:lang w:val="fi-FI"/>
        </w:rPr>
        <w:t xml:space="preserve">, memungkinkan </w:t>
      </w:r>
      <w:r w:rsidR="00CB152E" w:rsidRPr="00091979">
        <w:rPr>
          <w:rFonts w:ascii="Arial" w:hAnsi="Arial" w:cs="Arial"/>
          <w:sz w:val="24"/>
          <w:szCs w:val="24"/>
          <w:lang w:val="fi-FI"/>
        </w:rPr>
        <w:t>Kita</w:t>
      </w:r>
      <w:r w:rsidRPr="00091979">
        <w:rPr>
          <w:rFonts w:ascii="Arial" w:hAnsi="Arial" w:cs="Arial"/>
          <w:sz w:val="24"/>
          <w:szCs w:val="24"/>
          <w:lang w:val="fi-FI"/>
        </w:rPr>
        <w:t xml:space="preserve"> untuk berbagi kode dengan orang lain, berkolaborasi dalam proyek, dan mengelola repositori </w:t>
      </w:r>
      <w:r w:rsidR="00CB152E" w:rsidRPr="00091979">
        <w:rPr>
          <w:rFonts w:ascii="Arial" w:hAnsi="Arial" w:cs="Arial"/>
          <w:sz w:val="24"/>
          <w:szCs w:val="24"/>
          <w:lang w:val="fi-FI"/>
        </w:rPr>
        <w:t>Kita</w:t>
      </w:r>
      <w:r w:rsidRPr="00091979">
        <w:rPr>
          <w:rFonts w:ascii="Arial" w:hAnsi="Arial" w:cs="Arial"/>
          <w:sz w:val="24"/>
          <w:szCs w:val="24"/>
          <w:lang w:val="fi-FI"/>
        </w:rPr>
        <w:t xml:space="preserve"> melalui antarmuka web yang ramah pengguna. GitHub bukan hanya tempat penyimpanan kode, tetapi juga pusat kolaborasi, tempat pengembang dari seluruh dunia dapat bekerja sama dalam proyek sumber terbuka, meninjau kode, dan berkontribusi pada komunitas pengembang yang lebih luas. </w:t>
      </w:r>
      <w:r w:rsidRPr="00267498">
        <w:rPr>
          <w:rFonts w:ascii="Arial" w:hAnsi="Arial" w:cs="Arial"/>
          <w:sz w:val="24"/>
          <w:szCs w:val="24"/>
        </w:rPr>
        <w:t>Dengan fitur-fitur seperti pull requests, issues tracking, dan project boards, GitHub memfasilitasi alur kerja pengembangan yang efisien dan kolaboratif.</w:t>
      </w:r>
    </w:p>
    <w:p w14:paraId="2C020186" w14:textId="77777777" w:rsidR="00291D9A" w:rsidRDefault="00291D9A" w:rsidP="00267498">
      <w:pPr>
        <w:pStyle w:val="ListParagraph"/>
        <w:spacing w:line="360" w:lineRule="auto"/>
        <w:ind w:left="1800" w:firstLine="360"/>
        <w:jc w:val="both"/>
        <w:rPr>
          <w:rFonts w:ascii="Arial" w:hAnsi="Arial" w:cs="Arial"/>
          <w:sz w:val="24"/>
          <w:szCs w:val="24"/>
        </w:rPr>
      </w:pPr>
    </w:p>
    <w:p w14:paraId="693F9B8D" w14:textId="0FD85F72" w:rsidR="00FF1794" w:rsidRDefault="00267498" w:rsidP="00FF1794">
      <w:pPr>
        <w:pStyle w:val="ListParagraph"/>
        <w:numPr>
          <w:ilvl w:val="0"/>
          <w:numId w:val="6"/>
        </w:numPr>
        <w:spacing w:line="360" w:lineRule="auto"/>
        <w:jc w:val="both"/>
        <w:rPr>
          <w:rFonts w:ascii="Arial" w:hAnsi="Arial" w:cs="Arial"/>
          <w:sz w:val="24"/>
          <w:szCs w:val="24"/>
        </w:rPr>
      </w:pPr>
      <w:r>
        <w:rPr>
          <w:rFonts w:ascii="Arial" w:hAnsi="Arial" w:cs="Arial"/>
          <w:sz w:val="24"/>
          <w:szCs w:val="24"/>
        </w:rPr>
        <w:t>Memulai penggunaan GitHub</w:t>
      </w:r>
    </w:p>
    <w:p w14:paraId="06628A18" w14:textId="6888081C" w:rsidR="003A334F" w:rsidRPr="00152E69" w:rsidRDefault="00152E69" w:rsidP="00152E69">
      <w:pPr>
        <w:pStyle w:val="ListParagraph"/>
        <w:numPr>
          <w:ilvl w:val="0"/>
          <w:numId w:val="26"/>
        </w:numPr>
        <w:spacing w:line="360" w:lineRule="auto"/>
        <w:rPr>
          <w:rFonts w:ascii="Arial" w:hAnsi="Arial" w:cs="Arial"/>
          <w:sz w:val="24"/>
          <w:szCs w:val="24"/>
        </w:rPr>
      </w:pPr>
      <w:r w:rsidRPr="00152E69">
        <w:rPr>
          <w:rFonts w:ascii="Arial" w:hAnsi="Arial" w:cs="Arial"/>
          <w:sz w:val="24"/>
          <w:szCs w:val="24"/>
        </w:rPr>
        <w:t>Buka browser dan akses situs resmi GitHub di</w:t>
      </w:r>
      <w:r>
        <w:rPr>
          <w:rFonts w:ascii="Arial" w:hAnsi="Arial" w:cs="Arial"/>
          <w:sz w:val="24"/>
          <w:szCs w:val="24"/>
        </w:rPr>
        <w:t xml:space="preserve"> </w:t>
      </w:r>
      <w:hyperlink r:id="rId37" w:history="1">
        <w:r w:rsidR="008B07CB" w:rsidRPr="00C3331A">
          <w:rPr>
            <w:rStyle w:val="Hyperlink"/>
            <w:rFonts w:ascii="Arial" w:hAnsi="Arial" w:cs="Arial"/>
            <w:sz w:val="24"/>
            <w:szCs w:val="24"/>
          </w:rPr>
          <w:t>https://github.com</w:t>
        </w:r>
      </w:hyperlink>
      <w:r w:rsidRPr="00152E69">
        <w:rPr>
          <w:rFonts w:ascii="Arial" w:hAnsi="Arial" w:cs="Arial"/>
          <w:sz w:val="24"/>
          <w:szCs w:val="24"/>
        </w:rPr>
        <w:t>.</w:t>
      </w:r>
    </w:p>
    <w:p w14:paraId="0731969A" w14:textId="163E6CB9" w:rsidR="00DC4829" w:rsidRDefault="003707E2" w:rsidP="00DC4829">
      <w:pPr>
        <w:pStyle w:val="ListParagraph"/>
        <w:spacing w:line="360" w:lineRule="auto"/>
        <w:ind w:left="2160"/>
        <w:jc w:val="both"/>
        <w:rPr>
          <w:rFonts w:ascii="Arial" w:hAnsi="Arial" w:cs="Arial"/>
          <w:sz w:val="24"/>
          <w:szCs w:val="24"/>
        </w:rPr>
      </w:pPr>
      <w:r w:rsidRPr="003707E2">
        <w:rPr>
          <w:rFonts w:ascii="Arial" w:hAnsi="Arial" w:cs="Arial"/>
          <w:noProof/>
          <w:sz w:val="24"/>
          <w:szCs w:val="24"/>
        </w:rPr>
        <w:lastRenderedPageBreak/>
        <w:drawing>
          <wp:inline distT="0" distB="0" distL="0" distR="0" wp14:anchorId="73DDB126" wp14:editId="71E96C86">
            <wp:extent cx="4314190" cy="2295707"/>
            <wp:effectExtent l="0" t="0" r="0" b="9525"/>
            <wp:docPr id="202581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1129" name=""/>
                    <pic:cNvPicPr/>
                  </pic:nvPicPr>
                  <pic:blipFill>
                    <a:blip r:embed="rId38"/>
                    <a:stretch>
                      <a:fillRect/>
                    </a:stretch>
                  </pic:blipFill>
                  <pic:spPr>
                    <a:xfrm>
                      <a:off x="0" y="0"/>
                      <a:ext cx="4343824" cy="2311476"/>
                    </a:xfrm>
                    <a:prstGeom prst="rect">
                      <a:avLst/>
                    </a:prstGeom>
                  </pic:spPr>
                </pic:pic>
              </a:graphicData>
            </a:graphic>
          </wp:inline>
        </w:drawing>
      </w:r>
    </w:p>
    <w:p w14:paraId="32E9520E" w14:textId="115E8E67" w:rsidR="008B07CB" w:rsidRDefault="008B07CB" w:rsidP="008B07CB">
      <w:pPr>
        <w:pStyle w:val="ListParagraph"/>
        <w:spacing w:line="360" w:lineRule="auto"/>
        <w:ind w:left="2160"/>
        <w:jc w:val="center"/>
        <w:rPr>
          <w:rFonts w:ascii="Arial" w:hAnsi="Arial" w:cs="Arial"/>
          <w:sz w:val="24"/>
          <w:szCs w:val="24"/>
        </w:rPr>
      </w:pPr>
      <w:r>
        <w:rPr>
          <w:rFonts w:ascii="Arial" w:hAnsi="Arial" w:cs="Arial"/>
          <w:sz w:val="24"/>
          <w:szCs w:val="24"/>
        </w:rPr>
        <w:t xml:space="preserve">Gambar </w:t>
      </w:r>
      <w:r w:rsidRPr="008B07CB">
        <w:rPr>
          <w:rFonts w:ascii="Arial" w:hAnsi="Arial" w:cs="Arial"/>
          <w:sz w:val="24"/>
          <w:szCs w:val="24"/>
        </w:rPr>
        <w:t>Tampilan halaman utama GitHub</w:t>
      </w:r>
    </w:p>
    <w:p w14:paraId="1DBB8606" w14:textId="77777777" w:rsidR="003707E2" w:rsidRDefault="003707E2" w:rsidP="00DC4829">
      <w:pPr>
        <w:pStyle w:val="ListParagraph"/>
        <w:spacing w:line="360" w:lineRule="auto"/>
        <w:ind w:left="2160"/>
        <w:jc w:val="both"/>
        <w:rPr>
          <w:rFonts w:ascii="Arial" w:hAnsi="Arial" w:cs="Arial"/>
          <w:sz w:val="24"/>
          <w:szCs w:val="24"/>
        </w:rPr>
      </w:pPr>
    </w:p>
    <w:p w14:paraId="70CDC20A" w14:textId="43608105" w:rsidR="008B07CB" w:rsidRPr="008B07CB" w:rsidRDefault="008B07CB" w:rsidP="00DC4829">
      <w:pPr>
        <w:pStyle w:val="ListParagraph"/>
        <w:numPr>
          <w:ilvl w:val="0"/>
          <w:numId w:val="26"/>
        </w:numPr>
        <w:spacing w:line="360" w:lineRule="auto"/>
        <w:jc w:val="both"/>
        <w:rPr>
          <w:rFonts w:ascii="Arial" w:hAnsi="Arial" w:cs="Arial"/>
          <w:sz w:val="24"/>
          <w:szCs w:val="24"/>
          <w:lang w:val="fi-FI"/>
        </w:rPr>
      </w:pPr>
      <w:r w:rsidRPr="008B07CB">
        <w:rPr>
          <w:rFonts w:ascii="Arial" w:hAnsi="Arial" w:cs="Arial"/>
          <w:sz w:val="24"/>
          <w:szCs w:val="24"/>
          <w:lang w:val="fi-FI"/>
        </w:rPr>
        <w:t>Klik tombol Sign Up di sudut kanan atas halaman utama untuk memulai proses pendaftaran.</w:t>
      </w:r>
    </w:p>
    <w:p w14:paraId="52A6B999" w14:textId="77777777" w:rsidR="008B07CB" w:rsidRDefault="008B07CB" w:rsidP="008B07CB">
      <w:pPr>
        <w:pStyle w:val="ListParagraph"/>
        <w:spacing w:line="360" w:lineRule="auto"/>
        <w:ind w:left="2160"/>
        <w:jc w:val="both"/>
        <w:rPr>
          <w:rFonts w:ascii="Arial" w:hAnsi="Arial" w:cs="Arial"/>
          <w:sz w:val="24"/>
          <w:szCs w:val="24"/>
          <w:lang w:val="fi-FI"/>
        </w:rPr>
      </w:pPr>
    </w:p>
    <w:p w14:paraId="7FDBFBF3" w14:textId="5F1DB807" w:rsidR="00DC4829" w:rsidRPr="008B07CB" w:rsidRDefault="008B07CB" w:rsidP="00DC4829">
      <w:pPr>
        <w:pStyle w:val="ListParagraph"/>
        <w:numPr>
          <w:ilvl w:val="0"/>
          <w:numId w:val="26"/>
        </w:numPr>
        <w:spacing w:line="360" w:lineRule="auto"/>
        <w:jc w:val="both"/>
        <w:rPr>
          <w:rFonts w:ascii="Arial" w:hAnsi="Arial" w:cs="Arial"/>
          <w:sz w:val="24"/>
          <w:szCs w:val="24"/>
          <w:lang w:val="fi-FI"/>
        </w:rPr>
      </w:pPr>
      <w:r w:rsidRPr="008B07CB">
        <w:rPr>
          <w:rFonts w:ascii="Arial" w:hAnsi="Arial" w:cs="Arial"/>
          <w:sz w:val="24"/>
          <w:szCs w:val="24"/>
        </w:rPr>
        <w:t>Pada halaman pendaftaran, isi formulir dengan informasi berikut:</w:t>
      </w:r>
    </w:p>
    <w:p w14:paraId="0C89C0A4" w14:textId="396ED5A4" w:rsidR="008B07CB" w:rsidRPr="008B07CB" w:rsidRDefault="008B07CB" w:rsidP="008B07CB">
      <w:pPr>
        <w:pStyle w:val="ListParagraph"/>
        <w:numPr>
          <w:ilvl w:val="0"/>
          <w:numId w:val="37"/>
        </w:numPr>
        <w:spacing w:line="360" w:lineRule="auto"/>
        <w:jc w:val="both"/>
        <w:rPr>
          <w:rFonts w:ascii="Arial" w:hAnsi="Arial" w:cs="Arial"/>
          <w:sz w:val="24"/>
          <w:szCs w:val="24"/>
          <w:lang w:val="fi-FI"/>
        </w:rPr>
      </w:pPr>
      <w:r w:rsidRPr="008B07CB">
        <w:rPr>
          <w:rFonts w:ascii="Arial" w:hAnsi="Arial" w:cs="Arial"/>
          <w:sz w:val="24"/>
          <w:szCs w:val="24"/>
          <w:lang w:val="fi-FI"/>
        </w:rPr>
        <w:t>Email</w:t>
      </w:r>
      <w:r>
        <w:rPr>
          <w:rFonts w:ascii="Arial" w:hAnsi="Arial" w:cs="Arial"/>
          <w:sz w:val="24"/>
          <w:szCs w:val="24"/>
          <w:lang w:val="fi-FI"/>
        </w:rPr>
        <w:t xml:space="preserve"> </w:t>
      </w:r>
      <w:r w:rsidRPr="008B07CB">
        <w:rPr>
          <w:rFonts w:ascii="Arial" w:hAnsi="Arial" w:cs="Arial"/>
          <w:sz w:val="24"/>
          <w:szCs w:val="24"/>
          <w:lang w:val="fi-FI"/>
        </w:rPr>
        <w:t>: Masukkan alamat email yang valid.</w:t>
      </w:r>
    </w:p>
    <w:p w14:paraId="1BAFF8D2" w14:textId="6C06C858" w:rsidR="008B07CB" w:rsidRPr="008B07CB" w:rsidRDefault="008B07CB" w:rsidP="008B07CB">
      <w:pPr>
        <w:pStyle w:val="ListParagraph"/>
        <w:numPr>
          <w:ilvl w:val="0"/>
          <w:numId w:val="37"/>
        </w:numPr>
        <w:spacing w:line="360" w:lineRule="auto"/>
        <w:jc w:val="both"/>
        <w:rPr>
          <w:rFonts w:ascii="Arial" w:hAnsi="Arial" w:cs="Arial"/>
          <w:sz w:val="24"/>
          <w:szCs w:val="24"/>
          <w:lang w:val="fi-FI"/>
        </w:rPr>
      </w:pPr>
      <w:r w:rsidRPr="008B07CB">
        <w:rPr>
          <w:rFonts w:ascii="Arial" w:hAnsi="Arial" w:cs="Arial"/>
          <w:sz w:val="24"/>
          <w:szCs w:val="24"/>
          <w:lang w:val="fi-FI"/>
        </w:rPr>
        <w:t>Username</w:t>
      </w:r>
      <w:r>
        <w:rPr>
          <w:rFonts w:ascii="Arial" w:hAnsi="Arial" w:cs="Arial"/>
          <w:sz w:val="24"/>
          <w:szCs w:val="24"/>
          <w:lang w:val="fi-FI"/>
        </w:rPr>
        <w:t xml:space="preserve"> </w:t>
      </w:r>
      <w:r w:rsidRPr="008B07CB">
        <w:rPr>
          <w:rFonts w:ascii="Arial" w:hAnsi="Arial" w:cs="Arial"/>
          <w:sz w:val="24"/>
          <w:szCs w:val="24"/>
          <w:lang w:val="fi-FI"/>
        </w:rPr>
        <w:t>: Pilih nama pengguna yang unik.</w:t>
      </w:r>
    </w:p>
    <w:p w14:paraId="614B0DC1" w14:textId="5B40DB04" w:rsidR="008B07CB" w:rsidRDefault="008B07CB" w:rsidP="008B07CB">
      <w:pPr>
        <w:pStyle w:val="ListParagraph"/>
        <w:numPr>
          <w:ilvl w:val="0"/>
          <w:numId w:val="37"/>
        </w:numPr>
        <w:spacing w:line="360" w:lineRule="auto"/>
        <w:jc w:val="both"/>
        <w:rPr>
          <w:rFonts w:ascii="Arial" w:hAnsi="Arial" w:cs="Arial"/>
          <w:sz w:val="24"/>
          <w:szCs w:val="24"/>
          <w:lang w:val="fi-FI"/>
        </w:rPr>
      </w:pPr>
      <w:r w:rsidRPr="008B07CB">
        <w:rPr>
          <w:rFonts w:ascii="Arial" w:hAnsi="Arial" w:cs="Arial"/>
          <w:sz w:val="24"/>
          <w:szCs w:val="24"/>
          <w:lang w:val="fi-FI"/>
        </w:rPr>
        <w:t>Password</w:t>
      </w:r>
      <w:r>
        <w:rPr>
          <w:rFonts w:ascii="Arial" w:hAnsi="Arial" w:cs="Arial"/>
          <w:sz w:val="24"/>
          <w:szCs w:val="24"/>
          <w:lang w:val="fi-FI"/>
        </w:rPr>
        <w:t xml:space="preserve"> </w:t>
      </w:r>
      <w:r w:rsidRPr="008B07CB">
        <w:rPr>
          <w:rFonts w:ascii="Arial" w:hAnsi="Arial" w:cs="Arial"/>
          <w:sz w:val="24"/>
          <w:szCs w:val="24"/>
          <w:lang w:val="fi-FI"/>
        </w:rPr>
        <w:t>: Masukkan kata sandi yang kuat dan mudah diingat</w:t>
      </w:r>
    </w:p>
    <w:p w14:paraId="76C0B69F" w14:textId="74F9E7CF" w:rsidR="003707E2" w:rsidRDefault="003707E2" w:rsidP="003707E2">
      <w:pPr>
        <w:pStyle w:val="ListParagraph"/>
        <w:spacing w:line="360" w:lineRule="auto"/>
        <w:ind w:left="2160"/>
        <w:jc w:val="both"/>
        <w:rPr>
          <w:rFonts w:ascii="Arial" w:hAnsi="Arial" w:cs="Arial"/>
          <w:sz w:val="24"/>
          <w:szCs w:val="24"/>
          <w:lang w:val="fi-FI"/>
        </w:rPr>
      </w:pPr>
      <w:r w:rsidRPr="003707E2">
        <w:rPr>
          <w:rFonts w:ascii="Arial" w:hAnsi="Arial" w:cs="Arial"/>
          <w:noProof/>
          <w:sz w:val="24"/>
          <w:szCs w:val="24"/>
          <w:lang w:val="fi-FI"/>
        </w:rPr>
        <w:drawing>
          <wp:inline distT="0" distB="0" distL="0" distR="0" wp14:anchorId="323EF3A0" wp14:editId="3F0E8CE6">
            <wp:extent cx="4298950" cy="2227109"/>
            <wp:effectExtent l="0" t="0" r="6350" b="1905"/>
            <wp:docPr id="19881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1908" name=""/>
                    <pic:cNvPicPr/>
                  </pic:nvPicPr>
                  <pic:blipFill>
                    <a:blip r:embed="rId39"/>
                    <a:stretch>
                      <a:fillRect/>
                    </a:stretch>
                  </pic:blipFill>
                  <pic:spPr>
                    <a:xfrm>
                      <a:off x="0" y="0"/>
                      <a:ext cx="4315413" cy="2235638"/>
                    </a:xfrm>
                    <a:prstGeom prst="rect">
                      <a:avLst/>
                    </a:prstGeom>
                  </pic:spPr>
                </pic:pic>
              </a:graphicData>
            </a:graphic>
          </wp:inline>
        </w:drawing>
      </w:r>
    </w:p>
    <w:p w14:paraId="5EA15B23" w14:textId="31AB55E7" w:rsidR="008B07CB" w:rsidRDefault="008B07CB" w:rsidP="008B07CB">
      <w:pPr>
        <w:pStyle w:val="ListParagraph"/>
        <w:spacing w:line="360" w:lineRule="auto"/>
        <w:ind w:left="2160"/>
        <w:jc w:val="center"/>
        <w:rPr>
          <w:rFonts w:ascii="Arial" w:hAnsi="Arial" w:cs="Arial"/>
          <w:sz w:val="24"/>
          <w:szCs w:val="24"/>
          <w:lang w:val="fi-FI"/>
        </w:rPr>
      </w:pPr>
      <w:r>
        <w:rPr>
          <w:rFonts w:ascii="Arial" w:hAnsi="Arial" w:cs="Arial"/>
          <w:sz w:val="24"/>
          <w:szCs w:val="24"/>
          <w:lang w:val="fi-FI"/>
        </w:rPr>
        <w:t xml:space="preserve">Gambar </w:t>
      </w:r>
      <w:r w:rsidRPr="008B07CB">
        <w:rPr>
          <w:rFonts w:ascii="Arial" w:hAnsi="Arial" w:cs="Arial"/>
          <w:sz w:val="24"/>
          <w:szCs w:val="24"/>
        </w:rPr>
        <w:t>Formulir pendaftaran GitHub</w:t>
      </w:r>
    </w:p>
    <w:p w14:paraId="398C2557" w14:textId="77777777" w:rsidR="003707E2" w:rsidRPr="003707E2" w:rsidRDefault="003707E2" w:rsidP="003707E2">
      <w:pPr>
        <w:pStyle w:val="ListParagraph"/>
        <w:spacing w:line="360" w:lineRule="auto"/>
        <w:ind w:left="2160"/>
        <w:jc w:val="both"/>
        <w:rPr>
          <w:rFonts w:ascii="Arial" w:hAnsi="Arial" w:cs="Arial"/>
          <w:sz w:val="24"/>
          <w:szCs w:val="24"/>
          <w:lang w:val="fi-FI"/>
        </w:rPr>
      </w:pPr>
    </w:p>
    <w:p w14:paraId="0F29E03B" w14:textId="0BCC3D30" w:rsidR="00DC4829" w:rsidRPr="00012D58" w:rsidRDefault="002F215C" w:rsidP="00DC4829">
      <w:pPr>
        <w:pStyle w:val="ListParagraph"/>
        <w:numPr>
          <w:ilvl w:val="0"/>
          <w:numId w:val="26"/>
        </w:numPr>
        <w:spacing w:line="360" w:lineRule="auto"/>
        <w:jc w:val="both"/>
        <w:rPr>
          <w:rFonts w:ascii="Arial" w:hAnsi="Arial" w:cs="Arial"/>
          <w:sz w:val="24"/>
          <w:szCs w:val="24"/>
          <w:lang w:val="fi-FI"/>
        </w:rPr>
      </w:pPr>
      <w:r w:rsidRPr="002F215C">
        <w:rPr>
          <w:rFonts w:ascii="Arial" w:hAnsi="Arial" w:cs="Arial"/>
          <w:sz w:val="24"/>
          <w:szCs w:val="24"/>
        </w:rPr>
        <w:t>Klik Continue untuk melanjutkan.</w:t>
      </w:r>
    </w:p>
    <w:p w14:paraId="7C6AF91F" w14:textId="77777777" w:rsidR="003C01F7" w:rsidRPr="003C01F7" w:rsidRDefault="003C01F7" w:rsidP="003C01F7">
      <w:pPr>
        <w:pStyle w:val="ListParagraph"/>
        <w:numPr>
          <w:ilvl w:val="0"/>
          <w:numId w:val="26"/>
        </w:numPr>
        <w:spacing w:line="360" w:lineRule="auto"/>
        <w:jc w:val="both"/>
        <w:rPr>
          <w:rFonts w:ascii="Arial" w:hAnsi="Arial" w:cs="Arial"/>
          <w:sz w:val="24"/>
          <w:szCs w:val="24"/>
          <w:lang w:val="fi-FI"/>
        </w:rPr>
      </w:pPr>
      <w:r w:rsidRPr="003C01F7">
        <w:rPr>
          <w:rFonts w:ascii="Arial" w:hAnsi="Arial" w:cs="Arial"/>
          <w:sz w:val="24"/>
          <w:szCs w:val="24"/>
          <w:lang w:val="fi-FI"/>
        </w:rPr>
        <w:t>Setelah mengisi formulir, GitHub akan meminta Anda untuk memverifikasi akun.</w:t>
      </w:r>
    </w:p>
    <w:p w14:paraId="41E66F92" w14:textId="2EE4281A" w:rsidR="00012D58" w:rsidRPr="002F215C" w:rsidRDefault="003C01F7" w:rsidP="003C01F7">
      <w:pPr>
        <w:pStyle w:val="ListParagraph"/>
        <w:numPr>
          <w:ilvl w:val="0"/>
          <w:numId w:val="26"/>
        </w:numPr>
        <w:spacing w:line="360" w:lineRule="auto"/>
        <w:jc w:val="both"/>
        <w:rPr>
          <w:rFonts w:ascii="Arial" w:hAnsi="Arial" w:cs="Arial"/>
          <w:sz w:val="24"/>
          <w:szCs w:val="24"/>
          <w:lang w:val="fi-FI"/>
        </w:rPr>
      </w:pPr>
      <w:r w:rsidRPr="003C01F7">
        <w:rPr>
          <w:rFonts w:ascii="Arial" w:hAnsi="Arial" w:cs="Arial"/>
          <w:sz w:val="24"/>
          <w:szCs w:val="24"/>
          <w:lang w:val="fi-FI"/>
        </w:rPr>
        <w:lastRenderedPageBreak/>
        <w:t>Ikuti instruksi verifikasi yang ditampilkan, seperti mengisi CAPTCHA atau menjawab pertanyaan keamanan.</w:t>
      </w:r>
    </w:p>
    <w:p w14:paraId="476B756F" w14:textId="5C54415B" w:rsidR="003707E2" w:rsidRDefault="003707E2" w:rsidP="003707E2">
      <w:pPr>
        <w:pStyle w:val="ListParagraph"/>
        <w:spacing w:line="360" w:lineRule="auto"/>
        <w:ind w:left="2160"/>
        <w:jc w:val="both"/>
        <w:rPr>
          <w:rFonts w:ascii="Arial" w:hAnsi="Arial" w:cs="Arial"/>
          <w:sz w:val="24"/>
          <w:szCs w:val="24"/>
        </w:rPr>
      </w:pPr>
      <w:r w:rsidRPr="003707E2">
        <w:rPr>
          <w:rFonts w:ascii="Arial" w:hAnsi="Arial" w:cs="Arial"/>
          <w:noProof/>
          <w:sz w:val="24"/>
          <w:szCs w:val="24"/>
        </w:rPr>
        <w:drawing>
          <wp:inline distT="0" distB="0" distL="0" distR="0" wp14:anchorId="275C3912" wp14:editId="23AE1D58">
            <wp:extent cx="4336955" cy="2209800"/>
            <wp:effectExtent l="0" t="0" r="6985" b="0"/>
            <wp:docPr id="1698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18" name=""/>
                    <pic:cNvPicPr/>
                  </pic:nvPicPr>
                  <pic:blipFill>
                    <a:blip r:embed="rId40"/>
                    <a:stretch>
                      <a:fillRect/>
                    </a:stretch>
                  </pic:blipFill>
                  <pic:spPr>
                    <a:xfrm>
                      <a:off x="0" y="0"/>
                      <a:ext cx="4350215" cy="2216556"/>
                    </a:xfrm>
                    <a:prstGeom prst="rect">
                      <a:avLst/>
                    </a:prstGeom>
                  </pic:spPr>
                </pic:pic>
              </a:graphicData>
            </a:graphic>
          </wp:inline>
        </w:drawing>
      </w:r>
    </w:p>
    <w:p w14:paraId="06525748" w14:textId="0C584769" w:rsidR="003C01F7" w:rsidRPr="003C01F7" w:rsidRDefault="003C01F7" w:rsidP="003C01F7">
      <w:pPr>
        <w:pStyle w:val="ListParagraph"/>
        <w:spacing w:line="360" w:lineRule="auto"/>
        <w:ind w:left="2160"/>
        <w:jc w:val="center"/>
        <w:rPr>
          <w:rFonts w:ascii="Arial" w:hAnsi="Arial" w:cs="Arial"/>
          <w:sz w:val="24"/>
          <w:szCs w:val="24"/>
          <w:lang w:val="fi-FI"/>
        </w:rPr>
      </w:pPr>
      <w:r w:rsidRPr="003C01F7">
        <w:rPr>
          <w:rFonts w:ascii="Arial" w:hAnsi="Arial" w:cs="Arial"/>
          <w:sz w:val="24"/>
          <w:szCs w:val="24"/>
          <w:lang w:val="fi-FI"/>
        </w:rPr>
        <w:t xml:space="preserve">Gambar </w:t>
      </w:r>
      <w:r w:rsidRPr="003C01F7">
        <w:rPr>
          <w:rFonts w:ascii="Arial" w:hAnsi="Arial" w:cs="Arial"/>
          <w:sz w:val="24"/>
          <w:szCs w:val="24"/>
          <w:lang w:val="fi-FI"/>
        </w:rPr>
        <w:t>Proses verifikasi akun pada halaman signup GitHub</w:t>
      </w:r>
    </w:p>
    <w:p w14:paraId="0A94B30D" w14:textId="77777777" w:rsidR="003707E2" w:rsidRPr="003C01F7" w:rsidRDefault="003707E2" w:rsidP="003707E2">
      <w:pPr>
        <w:pStyle w:val="ListParagraph"/>
        <w:spacing w:line="360" w:lineRule="auto"/>
        <w:ind w:left="2160"/>
        <w:jc w:val="both"/>
        <w:rPr>
          <w:rFonts w:ascii="Arial" w:hAnsi="Arial" w:cs="Arial"/>
          <w:sz w:val="24"/>
          <w:szCs w:val="24"/>
          <w:lang w:val="fi-FI"/>
        </w:rPr>
      </w:pPr>
    </w:p>
    <w:p w14:paraId="6835BCE6" w14:textId="4DC64FA2" w:rsidR="00DA61C9" w:rsidRDefault="00DA61C9" w:rsidP="00DA61C9">
      <w:pPr>
        <w:pStyle w:val="ListParagraph"/>
        <w:numPr>
          <w:ilvl w:val="0"/>
          <w:numId w:val="26"/>
        </w:numPr>
        <w:spacing w:line="360" w:lineRule="auto"/>
        <w:jc w:val="both"/>
        <w:rPr>
          <w:rFonts w:ascii="Arial" w:hAnsi="Arial" w:cs="Arial"/>
          <w:sz w:val="24"/>
          <w:szCs w:val="24"/>
          <w:lang w:val="fi-FI"/>
        </w:rPr>
      </w:pPr>
      <w:r w:rsidRPr="00DA61C9">
        <w:rPr>
          <w:rFonts w:ascii="Arial" w:hAnsi="Arial" w:cs="Arial"/>
          <w:sz w:val="24"/>
          <w:szCs w:val="24"/>
          <w:lang w:val="fi-FI"/>
        </w:rPr>
        <w:t xml:space="preserve">GitHub akan mengirimkan kode verifikasi ke alamat email yang telah </w:t>
      </w:r>
      <w:r w:rsidR="004A7476">
        <w:rPr>
          <w:rFonts w:ascii="Arial" w:hAnsi="Arial" w:cs="Arial"/>
          <w:sz w:val="24"/>
          <w:szCs w:val="24"/>
          <w:lang w:val="fi-FI"/>
        </w:rPr>
        <w:t>di</w:t>
      </w:r>
      <w:r w:rsidRPr="00DA61C9">
        <w:rPr>
          <w:rFonts w:ascii="Arial" w:hAnsi="Arial" w:cs="Arial"/>
          <w:sz w:val="24"/>
          <w:szCs w:val="24"/>
          <w:lang w:val="fi-FI"/>
        </w:rPr>
        <w:t>daftarkan.</w:t>
      </w:r>
    </w:p>
    <w:p w14:paraId="5AE534D7" w14:textId="77777777" w:rsidR="00DA61C9" w:rsidRPr="00DA61C9" w:rsidRDefault="00DA61C9" w:rsidP="00DA61C9">
      <w:pPr>
        <w:pStyle w:val="ListParagraph"/>
        <w:spacing w:line="360" w:lineRule="auto"/>
        <w:ind w:left="2160"/>
        <w:jc w:val="both"/>
        <w:rPr>
          <w:rFonts w:ascii="Arial" w:hAnsi="Arial" w:cs="Arial"/>
          <w:sz w:val="24"/>
          <w:szCs w:val="24"/>
          <w:lang w:val="fi-FI"/>
        </w:rPr>
      </w:pPr>
    </w:p>
    <w:p w14:paraId="709CA0FD" w14:textId="4BE9D68A" w:rsidR="00DA61C9" w:rsidRDefault="00DA61C9" w:rsidP="00DA61C9">
      <w:pPr>
        <w:pStyle w:val="ListParagraph"/>
        <w:numPr>
          <w:ilvl w:val="0"/>
          <w:numId w:val="26"/>
        </w:numPr>
        <w:spacing w:line="360" w:lineRule="auto"/>
        <w:jc w:val="both"/>
        <w:rPr>
          <w:rFonts w:ascii="Arial" w:hAnsi="Arial" w:cs="Arial"/>
          <w:sz w:val="24"/>
          <w:szCs w:val="24"/>
          <w:lang w:val="fi-FI"/>
        </w:rPr>
      </w:pPr>
      <w:r w:rsidRPr="00DA61C9">
        <w:rPr>
          <w:rFonts w:ascii="Arial" w:hAnsi="Arial" w:cs="Arial"/>
          <w:sz w:val="24"/>
          <w:szCs w:val="24"/>
          <w:lang w:val="fi-FI"/>
        </w:rPr>
        <w:t>Buka email, temukan kode verifikasi, lalu masukkan kode tersebut ke dalam kolom yang tersedia di GitHub.</w:t>
      </w:r>
    </w:p>
    <w:p w14:paraId="0CA99401" w14:textId="5DB20A66" w:rsidR="00DA61C9" w:rsidRDefault="004A7476" w:rsidP="00DA61C9">
      <w:pPr>
        <w:pStyle w:val="ListParagraph"/>
        <w:spacing w:line="360" w:lineRule="auto"/>
        <w:ind w:left="2160"/>
        <w:jc w:val="both"/>
        <w:rPr>
          <w:rFonts w:ascii="Arial" w:hAnsi="Arial" w:cs="Arial"/>
          <w:sz w:val="24"/>
          <w:szCs w:val="24"/>
          <w:lang w:val="fi-FI"/>
        </w:rPr>
      </w:pPr>
      <w:r w:rsidRPr="007B1B37">
        <w:rPr>
          <w:rFonts w:ascii="Arial" w:hAnsi="Arial" w:cs="Arial"/>
          <w:noProof/>
          <w:sz w:val="24"/>
          <w:szCs w:val="24"/>
          <w:lang w:val="fi-FI"/>
        </w:rPr>
        <w:drawing>
          <wp:inline distT="0" distB="0" distL="0" distR="0" wp14:anchorId="1245D515" wp14:editId="1C0C3AEE">
            <wp:extent cx="4291330" cy="2124270"/>
            <wp:effectExtent l="0" t="0" r="0" b="9525"/>
            <wp:docPr id="62359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5001" name=""/>
                    <pic:cNvPicPr/>
                  </pic:nvPicPr>
                  <pic:blipFill>
                    <a:blip r:embed="rId41"/>
                    <a:stretch>
                      <a:fillRect/>
                    </a:stretch>
                  </pic:blipFill>
                  <pic:spPr>
                    <a:xfrm>
                      <a:off x="0" y="0"/>
                      <a:ext cx="4302676" cy="2129887"/>
                    </a:xfrm>
                    <a:prstGeom prst="rect">
                      <a:avLst/>
                    </a:prstGeom>
                  </pic:spPr>
                </pic:pic>
              </a:graphicData>
            </a:graphic>
          </wp:inline>
        </w:drawing>
      </w:r>
    </w:p>
    <w:p w14:paraId="54860076" w14:textId="77777777" w:rsidR="004A7476" w:rsidRDefault="004A7476" w:rsidP="004A7476">
      <w:pPr>
        <w:pStyle w:val="ListParagraph"/>
        <w:spacing w:line="360" w:lineRule="auto"/>
        <w:ind w:left="2160"/>
        <w:jc w:val="center"/>
        <w:rPr>
          <w:rFonts w:ascii="Arial" w:hAnsi="Arial" w:cs="Arial"/>
          <w:sz w:val="24"/>
          <w:szCs w:val="24"/>
          <w:lang w:val="fi-FI"/>
        </w:rPr>
      </w:pPr>
      <w:r>
        <w:rPr>
          <w:rFonts w:ascii="Arial" w:hAnsi="Arial" w:cs="Arial"/>
          <w:sz w:val="24"/>
          <w:szCs w:val="24"/>
          <w:lang w:val="fi-FI"/>
        </w:rPr>
        <w:t>Gambar Memasukan kode verifikasi dari email</w:t>
      </w:r>
    </w:p>
    <w:p w14:paraId="76D21081" w14:textId="0EFB29F9" w:rsidR="004A7476" w:rsidRPr="00DA61C9" w:rsidRDefault="004A7476" w:rsidP="004A7476">
      <w:pPr>
        <w:pStyle w:val="ListParagraph"/>
        <w:spacing w:line="360" w:lineRule="auto"/>
        <w:ind w:left="2160"/>
        <w:jc w:val="center"/>
        <w:rPr>
          <w:rFonts w:ascii="Arial" w:hAnsi="Arial" w:cs="Arial"/>
          <w:sz w:val="24"/>
          <w:szCs w:val="24"/>
          <w:lang w:val="fi-FI"/>
        </w:rPr>
      </w:pPr>
      <w:r>
        <w:rPr>
          <w:rFonts w:ascii="Arial" w:hAnsi="Arial" w:cs="Arial"/>
          <w:sz w:val="24"/>
          <w:szCs w:val="24"/>
          <w:lang w:val="fi-FI"/>
        </w:rPr>
        <w:t xml:space="preserve"> </w:t>
      </w:r>
    </w:p>
    <w:p w14:paraId="772C3AE1" w14:textId="5DECC6BA" w:rsidR="00DC4829" w:rsidRDefault="00DA61C9" w:rsidP="00DA61C9">
      <w:pPr>
        <w:pStyle w:val="ListParagraph"/>
        <w:numPr>
          <w:ilvl w:val="0"/>
          <w:numId w:val="26"/>
        </w:numPr>
        <w:spacing w:line="360" w:lineRule="auto"/>
        <w:jc w:val="both"/>
        <w:rPr>
          <w:rFonts w:ascii="Arial" w:hAnsi="Arial" w:cs="Arial"/>
          <w:sz w:val="24"/>
          <w:szCs w:val="24"/>
          <w:lang w:val="fi-FI"/>
        </w:rPr>
      </w:pPr>
      <w:r w:rsidRPr="00DA61C9">
        <w:rPr>
          <w:rFonts w:ascii="Arial" w:hAnsi="Arial" w:cs="Arial"/>
          <w:sz w:val="24"/>
          <w:szCs w:val="24"/>
          <w:lang w:val="fi-FI"/>
        </w:rPr>
        <w:t xml:space="preserve">Klik </w:t>
      </w:r>
      <w:r w:rsidR="004A7476">
        <w:rPr>
          <w:rFonts w:ascii="Arial" w:hAnsi="Arial" w:cs="Arial"/>
          <w:sz w:val="24"/>
          <w:szCs w:val="24"/>
          <w:lang w:val="fi-FI"/>
        </w:rPr>
        <w:t>Continue</w:t>
      </w:r>
      <w:r w:rsidRPr="00DA61C9">
        <w:rPr>
          <w:rFonts w:ascii="Arial" w:hAnsi="Arial" w:cs="Arial"/>
          <w:sz w:val="24"/>
          <w:szCs w:val="24"/>
          <w:lang w:val="fi-FI"/>
        </w:rPr>
        <w:t xml:space="preserve"> untuk menyelesaikan verifikasi email.</w:t>
      </w:r>
    </w:p>
    <w:p w14:paraId="08D4F592" w14:textId="6EC6DA4F" w:rsidR="007B1B37" w:rsidRDefault="007B1B37" w:rsidP="007B1B37">
      <w:pPr>
        <w:pStyle w:val="ListParagraph"/>
        <w:spacing w:line="360" w:lineRule="auto"/>
        <w:ind w:left="2160"/>
        <w:jc w:val="both"/>
        <w:rPr>
          <w:rFonts w:ascii="Arial" w:hAnsi="Arial" w:cs="Arial"/>
          <w:sz w:val="24"/>
          <w:szCs w:val="24"/>
          <w:lang w:val="fi-FI"/>
        </w:rPr>
      </w:pPr>
    </w:p>
    <w:p w14:paraId="38E0EED4" w14:textId="77777777" w:rsidR="007B646E" w:rsidRPr="007B646E" w:rsidRDefault="007B646E" w:rsidP="007B646E">
      <w:pPr>
        <w:pStyle w:val="ListParagraph"/>
        <w:numPr>
          <w:ilvl w:val="0"/>
          <w:numId w:val="26"/>
        </w:numPr>
        <w:spacing w:line="360" w:lineRule="auto"/>
        <w:jc w:val="both"/>
        <w:rPr>
          <w:rFonts w:ascii="Arial" w:hAnsi="Arial" w:cs="Arial"/>
          <w:sz w:val="24"/>
          <w:szCs w:val="24"/>
          <w:lang w:val="fi-FI"/>
        </w:rPr>
      </w:pPr>
      <w:r w:rsidRPr="007B646E">
        <w:rPr>
          <w:rFonts w:ascii="Arial" w:hAnsi="Arial" w:cs="Arial"/>
          <w:sz w:val="24"/>
          <w:szCs w:val="24"/>
          <w:lang w:val="fi-FI"/>
        </w:rPr>
        <w:t>Setelah kode verifikasi berhasil dimasukkan, Anda akan diarahkan ke halaman utama GitHub.</w:t>
      </w:r>
    </w:p>
    <w:p w14:paraId="3D2C9EAD" w14:textId="2836FD07" w:rsidR="00DC4829" w:rsidRDefault="007B646E" w:rsidP="007B646E">
      <w:pPr>
        <w:pStyle w:val="ListParagraph"/>
        <w:numPr>
          <w:ilvl w:val="0"/>
          <w:numId w:val="26"/>
        </w:numPr>
        <w:spacing w:line="360" w:lineRule="auto"/>
        <w:jc w:val="both"/>
        <w:rPr>
          <w:rFonts w:ascii="Arial" w:hAnsi="Arial" w:cs="Arial"/>
          <w:sz w:val="24"/>
          <w:szCs w:val="24"/>
          <w:lang w:val="fi-FI"/>
        </w:rPr>
      </w:pPr>
      <w:r w:rsidRPr="007B646E">
        <w:rPr>
          <w:rFonts w:ascii="Arial" w:hAnsi="Arial" w:cs="Arial"/>
          <w:sz w:val="24"/>
          <w:szCs w:val="24"/>
          <w:lang w:val="fi-FI"/>
        </w:rPr>
        <w:lastRenderedPageBreak/>
        <w:t>Anda sekarang dapat mulai menggunakan GitHub untuk mengelola repository dan proyek Anda</w:t>
      </w:r>
    </w:p>
    <w:p w14:paraId="7B75DD78" w14:textId="0688E51F" w:rsidR="007B1B37" w:rsidRDefault="007B1B37" w:rsidP="007B1B37">
      <w:pPr>
        <w:pStyle w:val="ListParagraph"/>
        <w:spacing w:line="360" w:lineRule="auto"/>
        <w:ind w:left="2160"/>
        <w:jc w:val="both"/>
        <w:rPr>
          <w:rFonts w:ascii="Arial" w:hAnsi="Arial" w:cs="Arial"/>
          <w:sz w:val="24"/>
          <w:szCs w:val="24"/>
          <w:lang w:val="fi-FI"/>
        </w:rPr>
      </w:pPr>
      <w:r w:rsidRPr="007B1B37">
        <w:rPr>
          <w:rFonts w:ascii="Arial" w:hAnsi="Arial" w:cs="Arial"/>
          <w:noProof/>
          <w:sz w:val="24"/>
          <w:szCs w:val="24"/>
          <w:lang w:val="fi-FI"/>
        </w:rPr>
        <w:drawing>
          <wp:inline distT="0" distB="0" distL="0" distR="0" wp14:anchorId="4CCA9C3F" wp14:editId="38F6DF71">
            <wp:extent cx="4314190" cy="2264161"/>
            <wp:effectExtent l="0" t="0" r="0" b="3175"/>
            <wp:docPr id="59690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2478" name=""/>
                    <pic:cNvPicPr/>
                  </pic:nvPicPr>
                  <pic:blipFill>
                    <a:blip r:embed="rId42"/>
                    <a:stretch>
                      <a:fillRect/>
                    </a:stretch>
                  </pic:blipFill>
                  <pic:spPr>
                    <a:xfrm>
                      <a:off x="0" y="0"/>
                      <a:ext cx="4342494" cy="2279016"/>
                    </a:xfrm>
                    <a:prstGeom prst="rect">
                      <a:avLst/>
                    </a:prstGeom>
                  </pic:spPr>
                </pic:pic>
              </a:graphicData>
            </a:graphic>
          </wp:inline>
        </w:drawing>
      </w:r>
    </w:p>
    <w:p w14:paraId="6E671297" w14:textId="3F75DFE5" w:rsidR="007B646E" w:rsidRDefault="007B646E" w:rsidP="007B646E">
      <w:pPr>
        <w:pStyle w:val="ListParagraph"/>
        <w:spacing w:line="360" w:lineRule="auto"/>
        <w:ind w:left="2160"/>
        <w:jc w:val="center"/>
        <w:rPr>
          <w:rFonts w:ascii="Arial" w:hAnsi="Arial" w:cs="Arial"/>
          <w:sz w:val="24"/>
          <w:szCs w:val="24"/>
          <w:lang w:val="fi-FI"/>
        </w:rPr>
      </w:pPr>
      <w:r>
        <w:rPr>
          <w:rFonts w:ascii="Arial" w:hAnsi="Arial" w:cs="Arial"/>
          <w:sz w:val="24"/>
          <w:szCs w:val="24"/>
          <w:lang w:val="fi-FI"/>
        </w:rPr>
        <w:t xml:space="preserve">Gambar </w:t>
      </w:r>
      <w:r w:rsidRPr="007B646E">
        <w:rPr>
          <w:rFonts w:ascii="Arial" w:hAnsi="Arial" w:cs="Arial"/>
          <w:sz w:val="24"/>
          <w:szCs w:val="24"/>
        </w:rPr>
        <w:t>Tampilan halaman utama GitHub setelah berhasil mendaftar</w:t>
      </w:r>
    </w:p>
    <w:p w14:paraId="3DBB806A" w14:textId="77777777" w:rsidR="007B1B37" w:rsidRPr="007B1B37" w:rsidRDefault="007B1B37" w:rsidP="007B1B37">
      <w:pPr>
        <w:pStyle w:val="ListParagraph"/>
        <w:spacing w:line="360" w:lineRule="auto"/>
        <w:ind w:left="2160"/>
        <w:jc w:val="both"/>
        <w:rPr>
          <w:rFonts w:ascii="Arial" w:hAnsi="Arial" w:cs="Arial"/>
          <w:sz w:val="24"/>
          <w:szCs w:val="24"/>
          <w:lang w:val="fi-FI"/>
        </w:rPr>
      </w:pPr>
    </w:p>
    <w:p w14:paraId="4E66A79B" w14:textId="1755E3B9" w:rsidR="00267498" w:rsidRDefault="00267498" w:rsidP="00FF1794">
      <w:pPr>
        <w:pStyle w:val="ListParagraph"/>
        <w:numPr>
          <w:ilvl w:val="0"/>
          <w:numId w:val="6"/>
        </w:numPr>
        <w:spacing w:line="360" w:lineRule="auto"/>
        <w:jc w:val="both"/>
        <w:rPr>
          <w:rFonts w:ascii="Arial" w:hAnsi="Arial" w:cs="Arial"/>
          <w:sz w:val="24"/>
          <w:szCs w:val="24"/>
        </w:rPr>
      </w:pPr>
      <w:r>
        <w:rPr>
          <w:rFonts w:ascii="Arial" w:hAnsi="Arial" w:cs="Arial"/>
          <w:sz w:val="24"/>
          <w:szCs w:val="24"/>
        </w:rPr>
        <w:t>Fitur utama GitHub</w:t>
      </w:r>
    </w:p>
    <w:p w14:paraId="284F02DB" w14:textId="70EC525E" w:rsidR="00267498" w:rsidRDefault="00267498" w:rsidP="00267498">
      <w:pPr>
        <w:pStyle w:val="ListParagraph"/>
        <w:spacing w:line="360" w:lineRule="auto"/>
        <w:ind w:left="1800"/>
        <w:jc w:val="both"/>
        <w:rPr>
          <w:rFonts w:ascii="Arial" w:hAnsi="Arial" w:cs="Arial"/>
          <w:sz w:val="24"/>
          <w:szCs w:val="24"/>
        </w:rPr>
      </w:pPr>
      <w:r>
        <w:rPr>
          <w:rFonts w:ascii="Arial" w:hAnsi="Arial" w:cs="Arial"/>
          <w:sz w:val="24"/>
          <w:szCs w:val="24"/>
        </w:rPr>
        <w:t xml:space="preserve">Github merupakan </w:t>
      </w:r>
      <w:r w:rsidRPr="00267498">
        <w:rPr>
          <w:rFonts w:ascii="Arial" w:hAnsi="Arial" w:cs="Arial"/>
          <w:sz w:val="24"/>
          <w:szCs w:val="24"/>
        </w:rPr>
        <w:t>ekosistem lengkap yang memfasilitasi pengembangan perangkat lunak modern. Dengan berbagai fitur canggih, GitHub memungkinkan pengembang untuk berkolaborasi secara efisien, mengelola proyek dengan mudah, dan mengotomatiskan alur kerja pengembangan. Mari kita telusuri beberapa fitur utama yang menjadikan GitHub sebagai platform yang tak tergantikan bagi para pengembang di seluruh dunia.</w:t>
      </w:r>
    </w:p>
    <w:p w14:paraId="15D6081E" w14:textId="77777777" w:rsidR="00C50C7E" w:rsidRDefault="00C50C7E" w:rsidP="00C50C7E">
      <w:pPr>
        <w:pStyle w:val="ListParagraph"/>
        <w:numPr>
          <w:ilvl w:val="0"/>
          <w:numId w:val="7"/>
        </w:numPr>
        <w:spacing w:line="360" w:lineRule="auto"/>
        <w:jc w:val="both"/>
        <w:rPr>
          <w:rFonts w:ascii="Arial" w:hAnsi="Arial" w:cs="Arial"/>
          <w:sz w:val="24"/>
          <w:szCs w:val="24"/>
        </w:rPr>
      </w:pPr>
      <w:r w:rsidRPr="00C50C7E">
        <w:rPr>
          <w:rFonts w:ascii="Arial" w:hAnsi="Arial" w:cs="Arial"/>
          <w:sz w:val="24"/>
          <w:szCs w:val="24"/>
        </w:rPr>
        <w:t>Repository</w:t>
      </w:r>
    </w:p>
    <w:p w14:paraId="0E07AF4E" w14:textId="30144CE0" w:rsidR="00C50C7E" w:rsidRDefault="00C50C7E" w:rsidP="00C50C7E">
      <w:pPr>
        <w:pStyle w:val="ListParagraph"/>
        <w:spacing w:line="360" w:lineRule="auto"/>
        <w:ind w:left="2160"/>
        <w:jc w:val="both"/>
        <w:rPr>
          <w:rFonts w:ascii="Arial" w:hAnsi="Arial" w:cs="Arial"/>
          <w:sz w:val="24"/>
          <w:szCs w:val="24"/>
        </w:rPr>
      </w:pPr>
      <w:r w:rsidRPr="00C50C7E">
        <w:rPr>
          <w:rFonts w:ascii="Arial" w:hAnsi="Arial" w:cs="Arial"/>
          <w:sz w:val="24"/>
          <w:szCs w:val="24"/>
        </w:rPr>
        <w:t>Ibarat brankas digital, repositori di GitHub adalah tempat utama untuk menyimpan semua file proyek dan riwayat perubahannya. Setiap revisi, setiap baris kode, tercatat dengan rapi dan dapat diakses kapan saja. Ini bukan hanya tentang menyimpan file, tetapi juga tentang melacak evolusi proyek dari waktu ke waktu. Melalui antarmuka web, CLI, atau API, pengembang dapat dengan mudah mengelola repositori mereka, menambahkan file baru, mengubah file yang ada, atau mengembalikan proyek ke versi sebelumnya. Dengan repositori, kolaborasi menjadi lebih terstruktur dan transparan, memungkinkan tim untuk bekerja sama dalam proyek yang kompleks sekalipun.</w:t>
      </w:r>
    </w:p>
    <w:p w14:paraId="11D3183D" w14:textId="77777777" w:rsidR="00C50C7E" w:rsidRPr="00C50C7E" w:rsidRDefault="00C50C7E" w:rsidP="00C50C7E">
      <w:pPr>
        <w:pStyle w:val="ListParagraph"/>
        <w:spacing w:line="360" w:lineRule="auto"/>
        <w:ind w:left="2160"/>
        <w:jc w:val="both"/>
        <w:rPr>
          <w:rFonts w:ascii="Arial" w:hAnsi="Arial" w:cs="Arial"/>
          <w:sz w:val="24"/>
          <w:szCs w:val="24"/>
        </w:rPr>
      </w:pPr>
    </w:p>
    <w:p w14:paraId="0AE16C08" w14:textId="77777777" w:rsidR="00C50C7E" w:rsidRDefault="00C50C7E" w:rsidP="00C50C7E">
      <w:pPr>
        <w:pStyle w:val="ListParagraph"/>
        <w:numPr>
          <w:ilvl w:val="0"/>
          <w:numId w:val="7"/>
        </w:numPr>
        <w:spacing w:line="360" w:lineRule="auto"/>
        <w:jc w:val="both"/>
        <w:rPr>
          <w:rFonts w:ascii="Arial" w:hAnsi="Arial" w:cs="Arial"/>
          <w:sz w:val="24"/>
          <w:szCs w:val="24"/>
        </w:rPr>
      </w:pPr>
      <w:r w:rsidRPr="00C50C7E">
        <w:rPr>
          <w:rFonts w:ascii="Arial" w:hAnsi="Arial" w:cs="Arial"/>
          <w:sz w:val="24"/>
          <w:szCs w:val="24"/>
        </w:rPr>
        <w:t>Issues</w:t>
      </w:r>
    </w:p>
    <w:p w14:paraId="57DCF78F" w14:textId="26E71A1C" w:rsidR="00C50C7E" w:rsidRPr="00C50C7E" w:rsidRDefault="00C50C7E" w:rsidP="00C50C7E">
      <w:pPr>
        <w:pStyle w:val="ListParagraph"/>
        <w:spacing w:line="360" w:lineRule="auto"/>
        <w:ind w:left="2160"/>
        <w:jc w:val="both"/>
        <w:rPr>
          <w:rFonts w:ascii="Arial" w:hAnsi="Arial" w:cs="Arial"/>
          <w:sz w:val="24"/>
          <w:szCs w:val="24"/>
        </w:rPr>
      </w:pPr>
      <w:r w:rsidRPr="00C50C7E">
        <w:rPr>
          <w:rFonts w:ascii="Arial" w:hAnsi="Arial" w:cs="Arial"/>
          <w:sz w:val="24"/>
          <w:szCs w:val="24"/>
        </w:rPr>
        <w:t>Dalam pengembangan perangkat lunak, masalah dan tugas adalah hal yang tak terhindarkan. Di sinilah fitur Issues berperan penting. Issues berfungsi sebagai sistem pelacakan yang memungkinkan pengembang untuk mencatat bug, permintaan fitur, atau tugas apa pun yang perlu diselesaikan. Setiap masalah dapat didiskusikan, diberi label, dan ditugaskan kepada anggota tim tertentu. Dengan Issues, proyek tetap terorganisir dan terkendali, memastikan bahwa tidak ada masalah yang terlewatkan. Fitur ini juga memfasilitasi komunikasi yang efektif antara anggota tim, memungkinkan mereka untuk berkolaborasi dalam menyelesaikan masalah dengan cepat dan efisien.</w:t>
      </w:r>
    </w:p>
    <w:p w14:paraId="531219F1" w14:textId="77777777" w:rsidR="00C50C7E" w:rsidRPr="00C50C7E" w:rsidRDefault="00C50C7E" w:rsidP="00C50C7E">
      <w:pPr>
        <w:pStyle w:val="ListParagraph"/>
        <w:spacing w:line="360" w:lineRule="auto"/>
        <w:ind w:left="2160"/>
        <w:jc w:val="both"/>
        <w:rPr>
          <w:rFonts w:ascii="Arial" w:hAnsi="Arial" w:cs="Arial"/>
          <w:sz w:val="24"/>
          <w:szCs w:val="24"/>
        </w:rPr>
      </w:pPr>
    </w:p>
    <w:p w14:paraId="5A5BF21E" w14:textId="77777777" w:rsidR="00C50C7E" w:rsidRDefault="00C50C7E" w:rsidP="00C50C7E">
      <w:pPr>
        <w:pStyle w:val="ListParagraph"/>
        <w:numPr>
          <w:ilvl w:val="0"/>
          <w:numId w:val="7"/>
        </w:numPr>
        <w:spacing w:line="360" w:lineRule="auto"/>
        <w:jc w:val="both"/>
        <w:rPr>
          <w:rFonts w:ascii="Arial" w:hAnsi="Arial" w:cs="Arial"/>
          <w:sz w:val="24"/>
          <w:szCs w:val="24"/>
        </w:rPr>
      </w:pPr>
      <w:r w:rsidRPr="00C50C7E">
        <w:rPr>
          <w:rFonts w:ascii="Arial" w:hAnsi="Arial" w:cs="Arial"/>
          <w:sz w:val="24"/>
          <w:szCs w:val="24"/>
        </w:rPr>
        <w:t>Pull Requests</w:t>
      </w:r>
    </w:p>
    <w:p w14:paraId="787A0917" w14:textId="0F6202BC" w:rsidR="00C50C7E" w:rsidRPr="00C50C7E" w:rsidRDefault="00C50C7E" w:rsidP="00C50C7E">
      <w:pPr>
        <w:pStyle w:val="ListParagraph"/>
        <w:spacing w:line="360" w:lineRule="auto"/>
        <w:ind w:left="2160"/>
        <w:jc w:val="both"/>
        <w:rPr>
          <w:rFonts w:ascii="Arial" w:hAnsi="Arial" w:cs="Arial"/>
          <w:sz w:val="24"/>
          <w:szCs w:val="24"/>
        </w:rPr>
      </w:pPr>
      <w:r w:rsidRPr="00C50C7E">
        <w:rPr>
          <w:rFonts w:ascii="Arial" w:hAnsi="Arial" w:cs="Arial"/>
          <w:sz w:val="24"/>
          <w:szCs w:val="24"/>
        </w:rPr>
        <w:t>Fitur Pull Requests adalah jantung dari kolaborasi kode di GitHub. Sebelum perubahan digabungkan ke cabang utama, Pull Requests memungkinkan tim untuk meninjau dan mendiskusikan perubahan tersebut secara menyeluruh. Pengembang dapat memberikan umpan balik, menyarankan perbaikan, atau mengajukan pertanyaan tentang perubahan yang diusulkan. Ini adalah proses yang sangat penting untuk menjaga kualitas kode dan memastikan bahwa semua perubahan sesuai dengan st</w:t>
      </w:r>
      <w:r w:rsidR="00CB152E">
        <w:rPr>
          <w:rFonts w:ascii="Arial" w:hAnsi="Arial" w:cs="Arial"/>
          <w:sz w:val="24"/>
          <w:szCs w:val="24"/>
        </w:rPr>
        <w:t>Kita</w:t>
      </w:r>
      <w:r w:rsidRPr="00C50C7E">
        <w:rPr>
          <w:rFonts w:ascii="Arial" w:hAnsi="Arial" w:cs="Arial"/>
          <w:sz w:val="24"/>
          <w:szCs w:val="24"/>
        </w:rPr>
        <w:t>r proyek. Pull Requests juga memfasilitasi pembelajaran dan berbagi pengetahuan di antara anggota tim, karena mereka dapat melihat dan memahami perubahan yang dibuat oleh orang lain.</w:t>
      </w:r>
    </w:p>
    <w:p w14:paraId="7CBBAFB0" w14:textId="77777777" w:rsidR="00C50C7E" w:rsidRPr="00C50C7E" w:rsidRDefault="00C50C7E" w:rsidP="00C50C7E">
      <w:pPr>
        <w:pStyle w:val="ListParagraph"/>
        <w:spacing w:line="360" w:lineRule="auto"/>
        <w:ind w:left="2160"/>
        <w:jc w:val="both"/>
        <w:rPr>
          <w:rFonts w:ascii="Arial" w:hAnsi="Arial" w:cs="Arial"/>
          <w:sz w:val="24"/>
          <w:szCs w:val="24"/>
        </w:rPr>
      </w:pPr>
    </w:p>
    <w:p w14:paraId="35FBDDD8" w14:textId="77777777" w:rsidR="00C50C7E" w:rsidRDefault="00C50C7E" w:rsidP="00C50C7E">
      <w:pPr>
        <w:pStyle w:val="ListParagraph"/>
        <w:numPr>
          <w:ilvl w:val="0"/>
          <w:numId w:val="7"/>
        </w:numPr>
        <w:spacing w:line="360" w:lineRule="auto"/>
        <w:jc w:val="both"/>
        <w:rPr>
          <w:rFonts w:ascii="Arial" w:hAnsi="Arial" w:cs="Arial"/>
          <w:sz w:val="24"/>
          <w:szCs w:val="24"/>
          <w:lang w:val="fi-FI"/>
        </w:rPr>
      </w:pPr>
      <w:r w:rsidRPr="00C50C7E">
        <w:rPr>
          <w:rFonts w:ascii="Arial" w:hAnsi="Arial" w:cs="Arial"/>
          <w:sz w:val="24"/>
          <w:szCs w:val="24"/>
          <w:lang w:val="fi-FI"/>
        </w:rPr>
        <w:t>Actions</w:t>
      </w:r>
    </w:p>
    <w:p w14:paraId="474FE85A" w14:textId="782665B9" w:rsidR="00C50C7E" w:rsidRPr="00C50C7E" w:rsidRDefault="00C50C7E" w:rsidP="00C50C7E">
      <w:pPr>
        <w:pStyle w:val="ListParagraph"/>
        <w:spacing w:line="360" w:lineRule="auto"/>
        <w:ind w:left="2160"/>
        <w:jc w:val="both"/>
        <w:rPr>
          <w:rFonts w:ascii="Arial" w:hAnsi="Arial" w:cs="Arial"/>
          <w:sz w:val="24"/>
          <w:szCs w:val="24"/>
          <w:lang w:val="fi-FI"/>
        </w:rPr>
      </w:pPr>
      <w:r w:rsidRPr="00C50C7E">
        <w:rPr>
          <w:rFonts w:ascii="Arial" w:hAnsi="Arial" w:cs="Arial"/>
          <w:sz w:val="24"/>
          <w:szCs w:val="24"/>
          <w:lang w:val="fi-FI"/>
        </w:rPr>
        <w:t xml:space="preserve">Otomatisasi adalah kunci untuk efisiensi dalam pengembangan perangkat lunak. GitHub Actions memungkinkan pengembang untuk mengotomatiskan alur kerja mereka, mulai dari build dan pengujian hingga deployment. Dengan Actions, tugas-tugas berulang dapat diotomatiskan, menghemat waktu dan mengurangi risiko kesalahan manusia. Misalnya, </w:t>
      </w:r>
      <w:r w:rsidR="00CB152E">
        <w:rPr>
          <w:rFonts w:ascii="Arial" w:hAnsi="Arial" w:cs="Arial"/>
          <w:sz w:val="24"/>
          <w:szCs w:val="24"/>
          <w:lang w:val="fi-FI"/>
        </w:rPr>
        <w:t>Kita</w:t>
      </w:r>
      <w:r w:rsidRPr="00C50C7E">
        <w:rPr>
          <w:rFonts w:ascii="Arial" w:hAnsi="Arial" w:cs="Arial"/>
          <w:sz w:val="24"/>
          <w:szCs w:val="24"/>
          <w:lang w:val="fi-FI"/>
        </w:rPr>
        <w:t xml:space="preserve"> dapat </w:t>
      </w:r>
      <w:r w:rsidRPr="00C50C7E">
        <w:rPr>
          <w:rFonts w:ascii="Arial" w:hAnsi="Arial" w:cs="Arial"/>
          <w:sz w:val="24"/>
          <w:szCs w:val="24"/>
          <w:lang w:val="fi-FI"/>
        </w:rPr>
        <w:lastRenderedPageBreak/>
        <w:t xml:space="preserve">mengatur Actions untuk menjalankan pengujian otomatis setiap kali ada perubahan kode baru, atau untuk menyebarkan aplikasi </w:t>
      </w:r>
      <w:r w:rsidR="00CB152E">
        <w:rPr>
          <w:rFonts w:ascii="Arial" w:hAnsi="Arial" w:cs="Arial"/>
          <w:sz w:val="24"/>
          <w:szCs w:val="24"/>
          <w:lang w:val="fi-FI"/>
        </w:rPr>
        <w:t>Kita</w:t>
      </w:r>
      <w:r w:rsidRPr="00C50C7E">
        <w:rPr>
          <w:rFonts w:ascii="Arial" w:hAnsi="Arial" w:cs="Arial"/>
          <w:sz w:val="24"/>
          <w:szCs w:val="24"/>
          <w:lang w:val="fi-FI"/>
        </w:rPr>
        <w:t xml:space="preserve"> ke server produksi secara otomatis setelah pengujian berhasil.</w:t>
      </w:r>
    </w:p>
    <w:p w14:paraId="5F919072" w14:textId="77777777" w:rsidR="00C50C7E" w:rsidRPr="00C50C7E" w:rsidRDefault="00C50C7E" w:rsidP="00C50C7E">
      <w:pPr>
        <w:pStyle w:val="ListParagraph"/>
        <w:spacing w:line="360" w:lineRule="auto"/>
        <w:ind w:left="2160"/>
        <w:jc w:val="both"/>
        <w:rPr>
          <w:rFonts w:ascii="Arial" w:hAnsi="Arial" w:cs="Arial"/>
          <w:sz w:val="24"/>
          <w:szCs w:val="24"/>
          <w:lang w:val="fi-FI"/>
        </w:rPr>
      </w:pPr>
    </w:p>
    <w:p w14:paraId="1E377E38" w14:textId="77777777" w:rsidR="00C50C7E" w:rsidRDefault="00C50C7E" w:rsidP="00C50C7E">
      <w:pPr>
        <w:pStyle w:val="ListParagraph"/>
        <w:numPr>
          <w:ilvl w:val="0"/>
          <w:numId w:val="7"/>
        </w:numPr>
        <w:spacing w:line="360" w:lineRule="auto"/>
        <w:jc w:val="both"/>
        <w:rPr>
          <w:rFonts w:ascii="Arial" w:hAnsi="Arial" w:cs="Arial"/>
          <w:sz w:val="24"/>
          <w:szCs w:val="24"/>
        </w:rPr>
      </w:pPr>
      <w:r w:rsidRPr="00C50C7E">
        <w:rPr>
          <w:rFonts w:ascii="Arial" w:hAnsi="Arial" w:cs="Arial"/>
          <w:sz w:val="24"/>
          <w:szCs w:val="24"/>
        </w:rPr>
        <w:t>GitHub Pages</w:t>
      </w:r>
    </w:p>
    <w:p w14:paraId="03D05E6D" w14:textId="0ECEE76A" w:rsidR="00267498" w:rsidRPr="00091979" w:rsidRDefault="00C50C7E" w:rsidP="00C50C7E">
      <w:pPr>
        <w:pStyle w:val="ListParagraph"/>
        <w:spacing w:line="360" w:lineRule="auto"/>
        <w:ind w:left="2160"/>
        <w:jc w:val="both"/>
        <w:rPr>
          <w:rFonts w:ascii="Arial" w:hAnsi="Arial" w:cs="Arial"/>
          <w:sz w:val="24"/>
          <w:szCs w:val="24"/>
          <w:lang w:val="fi-FI"/>
        </w:rPr>
      </w:pPr>
      <w:r w:rsidRPr="00CB152E">
        <w:rPr>
          <w:rFonts w:ascii="Arial" w:hAnsi="Arial" w:cs="Arial"/>
          <w:sz w:val="24"/>
          <w:szCs w:val="24"/>
          <w:lang w:val="fi-FI"/>
        </w:rPr>
        <w:t xml:space="preserve">Ingin memamerkan proyek </w:t>
      </w:r>
      <w:r w:rsidR="00CB152E" w:rsidRPr="00CB152E">
        <w:rPr>
          <w:rFonts w:ascii="Arial" w:hAnsi="Arial" w:cs="Arial"/>
          <w:sz w:val="24"/>
          <w:szCs w:val="24"/>
          <w:lang w:val="fi-FI"/>
        </w:rPr>
        <w:t>Kita</w:t>
      </w:r>
      <w:r w:rsidRPr="00CB152E">
        <w:rPr>
          <w:rFonts w:ascii="Arial" w:hAnsi="Arial" w:cs="Arial"/>
          <w:sz w:val="24"/>
          <w:szCs w:val="24"/>
          <w:lang w:val="fi-FI"/>
        </w:rPr>
        <w:t xml:space="preserve"> atau membuat situs web pribadi? </w:t>
      </w:r>
      <w:r w:rsidRPr="00091979">
        <w:rPr>
          <w:rFonts w:ascii="Arial" w:hAnsi="Arial" w:cs="Arial"/>
          <w:sz w:val="24"/>
          <w:szCs w:val="24"/>
          <w:lang w:val="fi-FI"/>
        </w:rPr>
        <w:t xml:space="preserve">GitHub Pages adalah jawabannya. </w:t>
      </w:r>
      <w:r w:rsidRPr="00CB152E">
        <w:rPr>
          <w:rFonts w:ascii="Arial" w:hAnsi="Arial" w:cs="Arial"/>
          <w:sz w:val="24"/>
          <w:szCs w:val="24"/>
          <w:lang w:val="fi-FI"/>
        </w:rPr>
        <w:t xml:space="preserve">Layanan hosting situs statis ini memungkinkan </w:t>
      </w:r>
      <w:r w:rsidR="00CB152E" w:rsidRPr="00CB152E">
        <w:rPr>
          <w:rFonts w:ascii="Arial" w:hAnsi="Arial" w:cs="Arial"/>
          <w:sz w:val="24"/>
          <w:szCs w:val="24"/>
          <w:lang w:val="fi-FI"/>
        </w:rPr>
        <w:t>Kita</w:t>
      </w:r>
      <w:r w:rsidRPr="00CB152E">
        <w:rPr>
          <w:rFonts w:ascii="Arial" w:hAnsi="Arial" w:cs="Arial"/>
          <w:sz w:val="24"/>
          <w:szCs w:val="24"/>
          <w:lang w:val="fi-FI"/>
        </w:rPr>
        <w:t xml:space="preserve"> untuk mempublikasikan halaman web langsung dari repositori GitHub </w:t>
      </w:r>
      <w:r w:rsidR="00CB152E" w:rsidRPr="00CB152E">
        <w:rPr>
          <w:rFonts w:ascii="Arial" w:hAnsi="Arial" w:cs="Arial"/>
          <w:sz w:val="24"/>
          <w:szCs w:val="24"/>
          <w:lang w:val="fi-FI"/>
        </w:rPr>
        <w:t>Kita</w:t>
      </w:r>
      <w:r w:rsidRPr="00CB152E">
        <w:rPr>
          <w:rFonts w:ascii="Arial" w:hAnsi="Arial" w:cs="Arial"/>
          <w:sz w:val="24"/>
          <w:szCs w:val="24"/>
          <w:lang w:val="fi-FI"/>
        </w:rPr>
        <w:t xml:space="preserve">. </w:t>
      </w:r>
      <w:r w:rsidRPr="00091979">
        <w:rPr>
          <w:rFonts w:ascii="Arial" w:hAnsi="Arial" w:cs="Arial"/>
          <w:sz w:val="24"/>
          <w:szCs w:val="24"/>
          <w:lang w:val="fi-FI"/>
        </w:rPr>
        <w:t xml:space="preserve">Ini sangat berguna untuk membuat dokumentasi proyek, portofolio pribadi, atau situs web sederhana lainnya. Dengan GitHub Pages, </w:t>
      </w:r>
      <w:r w:rsidR="00CB152E" w:rsidRPr="00091979">
        <w:rPr>
          <w:rFonts w:ascii="Arial" w:hAnsi="Arial" w:cs="Arial"/>
          <w:sz w:val="24"/>
          <w:szCs w:val="24"/>
          <w:lang w:val="fi-FI"/>
        </w:rPr>
        <w:t>Kita</w:t>
      </w:r>
      <w:r w:rsidRPr="00091979">
        <w:rPr>
          <w:rFonts w:ascii="Arial" w:hAnsi="Arial" w:cs="Arial"/>
          <w:sz w:val="24"/>
          <w:szCs w:val="24"/>
          <w:lang w:val="fi-FI"/>
        </w:rPr>
        <w:t xml:space="preserve"> dapat dengan mudah berbagi proyek </w:t>
      </w:r>
      <w:r w:rsidR="00CB152E" w:rsidRPr="00091979">
        <w:rPr>
          <w:rFonts w:ascii="Arial" w:hAnsi="Arial" w:cs="Arial"/>
          <w:sz w:val="24"/>
          <w:szCs w:val="24"/>
          <w:lang w:val="fi-FI"/>
        </w:rPr>
        <w:t>Kita</w:t>
      </w:r>
      <w:r w:rsidRPr="00091979">
        <w:rPr>
          <w:rFonts w:ascii="Arial" w:hAnsi="Arial" w:cs="Arial"/>
          <w:sz w:val="24"/>
          <w:szCs w:val="24"/>
          <w:lang w:val="fi-FI"/>
        </w:rPr>
        <w:t xml:space="preserve"> dengan dunia, meningkatkan visibilitas dan aksesibilitas bagi pengguna dan pengembang lainnya.</w:t>
      </w:r>
    </w:p>
    <w:p w14:paraId="584157C0" w14:textId="77777777" w:rsidR="005F535B" w:rsidRPr="00091979" w:rsidRDefault="005F535B" w:rsidP="009A24A1">
      <w:pPr>
        <w:pStyle w:val="ListParagraph"/>
        <w:spacing w:line="360" w:lineRule="auto"/>
        <w:ind w:left="1080"/>
        <w:jc w:val="both"/>
        <w:rPr>
          <w:rFonts w:ascii="Arial" w:hAnsi="Arial" w:cs="Arial"/>
          <w:sz w:val="24"/>
          <w:szCs w:val="24"/>
          <w:lang w:val="fi-FI"/>
        </w:rPr>
      </w:pPr>
    </w:p>
    <w:p w14:paraId="28D5F907" w14:textId="1CB0C7CE" w:rsidR="00424B5A" w:rsidRDefault="00D72A96" w:rsidP="00BE55F8">
      <w:pPr>
        <w:pStyle w:val="ListParagraph"/>
        <w:numPr>
          <w:ilvl w:val="0"/>
          <w:numId w:val="2"/>
        </w:numPr>
        <w:spacing w:line="360" w:lineRule="auto"/>
        <w:jc w:val="both"/>
        <w:rPr>
          <w:rFonts w:ascii="Arial" w:hAnsi="Arial" w:cs="Arial"/>
          <w:sz w:val="24"/>
          <w:szCs w:val="24"/>
        </w:rPr>
      </w:pPr>
      <w:r>
        <w:rPr>
          <w:rFonts w:ascii="Arial" w:hAnsi="Arial" w:cs="Arial"/>
          <w:sz w:val="24"/>
          <w:szCs w:val="24"/>
        </w:rPr>
        <w:t>GitBook</w:t>
      </w:r>
    </w:p>
    <w:p w14:paraId="088C0E15" w14:textId="6BC422B6" w:rsidR="003A334F" w:rsidRDefault="00C71B0D" w:rsidP="003A334F">
      <w:pPr>
        <w:pStyle w:val="ListParagraph"/>
        <w:spacing w:line="360" w:lineRule="auto"/>
        <w:ind w:left="1080"/>
        <w:jc w:val="center"/>
        <w:rPr>
          <w:rFonts w:ascii="Arial" w:hAnsi="Arial" w:cs="Arial"/>
          <w:sz w:val="24"/>
          <w:szCs w:val="24"/>
        </w:rPr>
      </w:pPr>
      <w:r>
        <w:rPr>
          <w:noProof/>
        </w:rPr>
        <w:drawing>
          <wp:inline distT="0" distB="0" distL="0" distR="0" wp14:anchorId="21B6FF2C" wp14:editId="7731CD77">
            <wp:extent cx="4428067" cy="3321296"/>
            <wp:effectExtent l="0" t="0" r="0" b="0"/>
            <wp:docPr id="576867165" name="Picture 11" descr="The new GitBook logo on a pink, blue and white gradi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new GitBook logo on a pink, blue and white gradient backgroun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1176" cy="3331129"/>
                    </a:xfrm>
                    <a:prstGeom prst="rect">
                      <a:avLst/>
                    </a:prstGeom>
                    <a:noFill/>
                    <a:ln>
                      <a:noFill/>
                    </a:ln>
                  </pic:spPr>
                </pic:pic>
              </a:graphicData>
            </a:graphic>
          </wp:inline>
        </w:drawing>
      </w:r>
    </w:p>
    <w:p w14:paraId="1948ABCB" w14:textId="23B0839C" w:rsidR="000B3633" w:rsidRDefault="000B3633" w:rsidP="003A334F">
      <w:pPr>
        <w:pStyle w:val="ListParagraph"/>
        <w:spacing w:line="360" w:lineRule="auto"/>
        <w:ind w:left="1080"/>
        <w:jc w:val="center"/>
        <w:rPr>
          <w:rFonts w:ascii="Arial" w:hAnsi="Arial" w:cs="Arial"/>
          <w:sz w:val="24"/>
          <w:szCs w:val="24"/>
        </w:rPr>
      </w:pPr>
      <w:r>
        <w:rPr>
          <w:rFonts w:ascii="Arial" w:hAnsi="Arial" w:cs="Arial"/>
          <w:sz w:val="24"/>
          <w:szCs w:val="24"/>
        </w:rPr>
        <w:t xml:space="preserve">Gambar logo </w:t>
      </w:r>
      <w:r w:rsidR="00643822">
        <w:rPr>
          <w:rFonts w:ascii="Arial" w:hAnsi="Arial" w:cs="Arial"/>
          <w:sz w:val="24"/>
          <w:szCs w:val="24"/>
        </w:rPr>
        <w:t>G</w:t>
      </w:r>
      <w:r>
        <w:rPr>
          <w:rFonts w:ascii="Arial" w:hAnsi="Arial" w:cs="Arial"/>
          <w:sz w:val="24"/>
          <w:szCs w:val="24"/>
        </w:rPr>
        <w:t>it</w:t>
      </w:r>
      <w:r w:rsidR="00643822">
        <w:rPr>
          <w:rFonts w:ascii="Arial" w:hAnsi="Arial" w:cs="Arial"/>
          <w:sz w:val="24"/>
          <w:szCs w:val="24"/>
        </w:rPr>
        <w:t>B</w:t>
      </w:r>
      <w:r>
        <w:rPr>
          <w:rFonts w:ascii="Arial" w:hAnsi="Arial" w:cs="Arial"/>
          <w:sz w:val="24"/>
          <w:szCs w:val="24"/>
        </w:rPr>
        <w:t>ook</w:t>
      </w:r>
    </w:p>
    <w:p w14:paraId="2C2E718E" w14:textId="77A67F45" w:rsidR="000B3633" w:rsidRDefault="000B3633" w:rsidP="003A334F">
      <w:pPr>
        <w:pStyle w:val="ListParagraph"/>
        <w:spacing w:line="360" w:lineRule="auto"/>
        <w:ind w:left="1080"/>
        <w:jc w:val="center"/>
        <w:rPr>
          <w:rFonts w:ascii="Arial" w:hAnsi="Arial" w:cs="Arial"/>
          <w:sz w:val="24"/>
          <w:szCs w:val="24"/>
        </w:rPr>
      </w:pPr>
      <w:r>
        <w:rPr>
          <w:rFonts w:ascii="Arial" w:hAnsi="Arial" w:cs="Arial"/>
          <w:sz w:val="24"/>
          <w:szCs w:val="24"/>
        </w:rPr>
        <w:t xml:space="preserve">Sumber </w:t>
      </w:r>
      <w:hyperlink r:id="rId44" w:history="1">
        <w:r w:rsidR="00C71B0D" w:rsidRPr="00C3331A">
          <w:rPr>
            <w:rStyle w:val="Hyperlink"/>
            <w:rFonts w:ascii="Arial" w:hAnsi="Arial" w:cs="Arial"/>
            <w:sz w:val="24"/>
            <w:szCs w:val="24"/>
          </w:rPr>
          <w:t>https://www.gitbook.com/blog/meet-the-all-new-gitbook</w:t>
        </w:r>
      </w:hyperlink>
      <w:r w:rsidR="00C71B0D">
        <w:rPr>
          <w:rFonts w:ascii="Arial" w:hAnsi="Arial" w:cs="Arial"/>
          <w:sz w:val="24"/>
          <w:szCs w:val="24"/>
        </w:rPr>
        <w:t xml:space="preserve"> </w:t>
      </w:r>
    </w:p>
    <w:p w14:paraId="390BA1F1" w14:textId="416987D0" w:rsidR="00091979" w:rsidRDefault="00E65D11" w:rsidP="00EC233D">
      <w:pPr>
        <w:pStyle w:val="ListParagraph"/>
        <w:spacing w:line="360" w:lineRule="auto"/>
        <w:ind w:left="1080" w:firstLine="360"/>
        <w:jc w:val="both"/>
        <w:rPr>
          <w:rFonts w:ascii="Arial" w:hAnsi="Arial" w:cs="Arial"/>
          <w:sz w:val="24"/>
          <w:szCs w:val="24"/>
        </w:rPr>
      </w:pPr>
      <w:r w:rsidRPr="00E65D11">
        <w:rPr>
          <w:rFonts w:ascii="Arial" w:hAnsi="Arial" w:cs="Arial"/>
          <w:sz w:val="24"/>
          <w:szCs w:val="24"/>
        </w:rPr>
        <w:t xml:space="preserve">GitBook adalah platform dan alat </w:t>
      </w:r>
      <w:r>
        <w:rPr>
          <w:rFonts w:ascii="Arial" w:hAnsi="Arial" w:cs="Arial"/>
          <w:sz w:val="24"/>
          <w:szCs w:val="24"/>
        </w:rPr>
        <w:t>untuk membuat</w:t>
      </w:r>
      <w:r w:rsidRPr="00E65D11">
        <w:rPr>
          <w:rFonts w:ascii="Arial" w:hAnsi="Arial" w:cs="Arial"/>
          <w:sz w:val="24"/>
          <w:szCs w:val="24"/>
        </w:rPr>
        <w:t xml:space="preserve"> dokumentasi atau buku digital dengan mudah menggunakan Markdown.</w:t>
      </w:r>
      <w:r>
        <w:rPr>
          <w:rFonts w:ascii="Arial" w:hAnsi="Arial" w:cs="Arial"/>
          <w:sz w:val="24"/>
          <w:szCs w:val="24"/>
        </w:rPr>
        <w:t xml:space="preserve"> P</w:t>
      </w:r>
      <w:r w:rsidRPr="00E65D11">
        <w:rPr>
          <w:rFonts w:ascii="Arial" w:hAnsi="Arial" w:cs="Arial"/>
          <w:sz w:val="24"/>
          <w:szCs w:val="24"/>
        </w:rPr>
        <w:t xml:space="preserve">engembang dan </w:t>
      </w:r>
      <w:r w:rsidRPr="00E65D11">
        <w:rPr>
          <w:rFonts w:ascii="Arial" w:hAnsi="Arial" w:cs="Arial"/>
          <w:sz w:val="24"/>
          <w:szCs w:val="24"/>
        </w:rPr>
        <w:lastRenderedPageBreak/>
        <w:t>penulis teknis</w:t>
      </w:r>
      <w:r>
        <w:rPr>
          <w:rFonts w:ascii="Arial" w:hAnsi="Arial" w:cs="Arial"/>
          <w:sz w:val="24"/>
          <w:szCs w:val="24"/>
        </w:rPr>
        <w:t xml:space="preserve"> (</w:t>
      </w:r>
      <w:r>
        <w:rPr>
          <w:rFonts w:ascii="Arial" w:hAnsi="Arial" w:cs="Arial"/>
          <w:i/>
          <w:iCs/>
          <w:sz w:val="24"/>
          <w:szCs w:val="24"/>
        </w:rPr>
        <w:t>technical writer</w:t>
      </w:r>
      <w:r>
        <w:rPr>
          <w:rFonts w:ascii="Arial" w:hAnsi="Arial" w:cs="Arial"/>
          <w:sz w:val="24"/>
          <w:szCs w:val="24"/>
        </w:rPr>
        <w:t>)</w:t>
      </w:r>
      <w:r w:rsidRPr="00E65D11">
        <w:rPr>
          <w:rFonts w:ascii="Arial" w:hAnsi="Arial" w:cs="Arial"/>
          <w:sz w:val="24"/>
          <w:szCs w:val="24"/>
        </w:rPr>
        <w:t xml:space="preserve"> dapat dengan mudah membuat dokumentasi yang terstruktur dan mudah dibaca. Fitur integrasi dengan Git dan GitHub memungkinkan sinkronisasi otomatis antara repositori kode dan dokumentasi, memastikan bahwa dokumentasi selalu mutakhir dengan perubahan kode. GitBook juga menyediakan fitur kolaborasi yang kuat, seperti komentar dan pengeditan bersama, yang memungkinkan tim untuk bekerja sama dalam menulis dan meninjau dokumentasi.</w:t>
      </w:r>
    </w:p>
    <w:p w14:paraId="6F5D7827" w14:textId="5B47C12F" w:rsidR="004D1AA6" w:rsidRDefault="0027443A" w:rsidP="00EC233D">
      <w:pPr>
        <w:pStyle w:val="ListParagraph"/>
        <w:spacing w:line="360" w:lineRule="auto"/>
        <w:ind w:left="1080" w:firstLine="360"/>
        <w:jc w:val="both"/>
        <w:rPr>
          <w:rFonts w:ascii="Arial" w:hAnsi="Arial" w:cs="Arial"/>
          <w:sz w:val="24"/>
          <w:szCs w:val="24"/>
        </w:rPr>
      </w:pPr>
      <w:r w:rsidRPr="0027443A">
        <w:rPr>
          <w:rFonts w:ascii="Arial" w:hAnsi="Arial" w:cs="Arial"/>
          <w:sz w:val="24"/>
          <w:szCs w:val="24"/>
        </w:rPr>
        <w:t>GitBook menawarkan berbagai fitur publikasi yang fleksibel. Dokumentasi dapat dipublikasikan secara online sebagai situs web yang interaktif, atau diekspor dalam berbagai format seperti PDF, ePub, dan Mobi. Ini memungkinkan pengguna untuk mengakses dokumentasi di berbagai perangkat dan platform. GitBook juga mendukung fitur pencarian yang canggih, yang memudahkan pengguna untuk menemukan informasi yang mereka butuhkan.</w:t>
      </w:r>
    </w:p>
    <w:p w14:paraId="33BF529E" w14:textId="77777777" w:rsidR="00424B5A" w:rsidRPr="003875B4" w:rsidRDefault="00424B5A" w:rsidP="00334A71">
      <w:pPr>
        <w:pStyle w:val="ListParagraph"/>
        <w:spacing w:line="360" w:lineRule="auto"/>
        <w:ind w:left="1080"/>
        <w:jc w:val="both"/>
        <w:rPr>
          <w:rFonts w:ascii="Arial" w:hAnsi="Arial" w:cs="Arial"/>
          <w:sz w:val="24"/>
          <w:szCs w:val="24"/>
        </w:rPr>
      </w:pPr>
    </w:p>
    <w:p w14:paraId="4DD13F67" w14:textId="6E4CE521" w:rsidR="00424B5A" w:rsidRDefault="00FD6C5F" w:rsidP="00BE55F8">
      <w:pPr>
        <w:pStyle w:val="ListParagraph"/>
        <w:numPr>
          <w:ilvl w:val="0"/>
          <w:numId w:val="1"/>
        </w:numPr>
        <w:spacing w:line="360" w:lineRule="auto"/>
        <w:jc w:val="both"/>
        <w:rPr>
          <w:rFonts w:ascii="Arial" w:hAnsi="Arial" w:cs="Arial"/>
          <w:sz w:val="24"/>
          <w:szCs w:val="24"/>
        </w:rPr>
      </w:pPr>
      <w:r w:rsidRPr="00FD6C5F">
        <w:rPr>
          <w:rFonts w:ascii="Arial" w:hAnsi="Arial" w:cs="Arial"/>
          <w:sz w:val="24"/>
          <w:szCs w:val="24"/>
        </w:rPr>
        <w:t>Dasar-dasar Git dan Penggunaan GitHub</w:t>
      </w:r>
    </w:p>
    <w:p w14:paraId="3D9E553F" w14:textId="253CD5FF" w:rsidR="00334A71" w:rsidRDefault="00892D54" w:rsidP="00AA1431">
      <w:pPr>
        <w:pStyle w:val="ListParagraph"/>
        <w:numPr>
          <w:ilvl w:val="0"/>
          <w:numId w:val="9"/>
        </w:numPr>
        <w:spacing w:line="360" w:lineRule="auto"/>
        <w:jc w:val="both"/>
        <w:rPr>
          <w:rFonts w:ascii="Arial" w:hAnsi="Arial" w:cs="Arial"/>
          <w:sz w:val="24"/>
          <w:szCs w:val="24"/>
        </w:rPr>
      </w:pPr>
      <w:r>
        <w:rPr>
          <w:rFonts w:ascii="Arial" w:hAnsi="Arial" w:cs="Arial"/>
          <w:sz w:val="24"/>
          <w:szCs w:val="24"/>
        </w:rPr>
        <w:t>Dasar-dasar Git</w:t>
      </w:r>
    </w:p>
    <w:p w14:paraId="1CA0E597" w14:textId="64B81A35" w:rsidR="00892D54" w:rsidRDefault="0068006D" w:rsidP="0068006D">
      <w:pPr>
        <w:pStyle w:val="ListParagraph"/>
        <w:numPr>
          <w:ilvl w:val="0"/>
          <w:numId w:val="10"/>
        </w:numPr>
        <w:spacing w:line="360" w:lineRule="auto"/>
        <w:jc w:val="both"/>
        <w:rPr>
          <w:rFonts w:ascii="Arial" w:hAnsi="Arial" w:cs="Arial"/>
          <w:sz w:val="24"/>
          <w:szCs w:val="24"/>
        </w:rPr>
      </w:pPr>
      <w:r>
        <w:rPr>
          <w:rFonts w:ascii="Arial" w:hAnsi="Arial" w:cs="Arial"/>
          <w:sz w:val="24"/>
          <w:szCs w:val="24"/>
        </w:rPr>
        <w:t>Perintah Dasar Git</w:t>
      </w:r>
    </w:p>
    <w:p w14:paraId="22FAFE3E" w14:textId="33E848C5" w:rsidR="0068006D" w:rsidRDefault="0068006D"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init</w:t>
      </w:r>
    </w:p>
    <w:p w14:paraId="39519BE5" w14:textId="3D737AAA" w:rsidR="0068006D" w:rsidRDefault="0068006D" w:rsidP="0068006D">
      <w:pPr>
        <w:pStyle w:val="ListParagraph"/>
        <w:spacing w:line="360" w:lineRule="auto"/>
        <w:ind w:left="1800"/>
        <w:jc w:val="both"/>
        <w:rPr>
          <w:rFonts w:ascii="Arial" w:hAnsi="Arial" w:cs="Arial"/>
          <w:sz w:val="24"/>
          <w:szCs w:val="24"/>
          <w:lang w:val="fi-FI"/>
        </w:rPr>
      </w:pPr>
      <w:r w:rsidRPr="0068006D">
        <w:rPr>
          <w:rFonts w:ascii="Arial" w:hAnsi="Arial" w:cs="Arial"/>
          <w:sz w:val="24"/>
          <w:szCs w:val="24"/>
          <w:lang w:val="fi-FI"/>
        </w:rPr>
        <w:t>Sebelum menggunakan Git dalam suatu proyek, kita harus menginisialisasi repositori terlebih dahulu.</w:t>
      </w:r>
    </w:p>
    <w:p w14:paraId="610C752E" w14:textId="18563546" w:rsidR="0068006D" w:rsidRDefault="0068006D" w:rsidP="0068006D">
      <w:pPr>
        <w:pStyle w:val="ListParagraph"/>
        <w:spacing w:line="360" w:lineRule="auto"/>
        <w:ind w:left="1800"/>
        <w:jc w:val="both"/>
        <w:rPr>
          <w:rFonts w:ascii="Arial" w:hAnsi="Arial" w:cs="Arial"/>
          <w:sz w:val="24"/>
          <w:szCs w:val="24"/>
          <w:lang w:val="fi-FI"/>
        </w:rPr>
      </w:pPr>
      <w:r w:rsidRPr="0068006D">
        <w:rPr>
          <w:rFonts w:ascii="Arial" w:hAnsi="Arial" w:cs="Arial"/>
          <w:noProof/>
          <w:sz w:val="24"/>
          <w:szCs w:val="24"/>
          <w:lang w:val="fi-FI"/>
        </w:rPr>
        <w:drawing>
          <wp:inline distT="0" distB="0" distL="0" distR="0" wp14:anchorId="3E4689A8" wp14:editId="6B12EF18">
            <wp:extent cx="4542155" cy="1513716"/>
            <wp:effectExtent l="0" t="0" r="0" b="0"/>
            <wp:docPr id="108861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10130" name=""/>
                    <pic:cNvPicPr/>
                  </pic:nvPicPr>
                  <pic:blipFill>
                    <a:blip r:embed="rId45"/>
                    <a:stretch>
                      <a:fillRect/>
                    </a:stretch>
                  </pic:blipFill>
                  <pic:spPr>
                    <a:xfrm>
                      <a:off x="0" y="0"/>
                      <a:ext cx="4569191" cy="1522726"/>
                    </a:xfrm>
                    <a:prstGeom prst="rect">
                      <a:avLst/>
                    </a:prstGeom>
                  </pic:spPr>
                </pic:pic>
              </a:graphicData>
            </a:graphic>
          </wp:inline>
        </w:drawing>
      </w:r>
    </w:p>
    <w:p w14:paraId="688A3EF0" w14:textId="05FD16C4" w:rsidR="00A411ED" w:rsidRPr="0068006D" w:rsidRDefault="00A411ED" w:rsidP="00A411ED">
      <w:pPr>
        <w:pStyle w:val="ListParagraph"/>
        <w:spacing w:line="360" w:lineRule="auto"/>
        <w:ind w:left="1800"/>
        <w:jc w:val="center"/>
        <w:rPr>
          <w:rFonts w:ascii="Arial" w:hAnsi="Arial" w:cs="Arial"/>
          <w:sz w:val="24"/>
          <w:szCs w:val="24"/>
          <w:lang w:val="fi-FI"/>
        </w:rPr>
      </w:pPr>
      <w:r>
        <w:rPr>
          <w:rFonts w:ascii="Arial" w:hAnsi="Arial" w:cs="Arial"/>
          <w:sz w:val="24"/>
          <w:szCs w:val="24"/>
          <w:lang w:val="fi-FI"/>
        </w:rPr>
        <w:t>Gambar :</w:t>
      </w:r>
      <w:r w:rsidR="00A153A6">
        <w:rPr>
          <w:rFonts w:ascii="Arial" w:hAnsi="Arial" w:cs="Arial"/>
          <w:sz w:val="24"/>
          <w:szCs w:val="24"/>
          <w:lang w:val="fi-FI"/>
        </w:rPr>
        <w:t xml:space="preserve"> syntax git init</w:t>
      </w:r>
    </w:p>
    <w:p w14:paraId="601D21B3" w14:textId="4F7B45E3" w:rsidR="0068006D" w:rsidRDefault="0068006D" w:rsidP="0068006D">
      <w:pPr>
        <w:pStyle w:val="ListParagraph"/>
        <w:spacing w:line="360" w:lineRule="auto"/>
        <w:ind w:left="1800"/>
        <w:jc w:val="both"/>
        <w:rPr>
          <w:rFonts w:ascii="Arial" w:hAnsi="Arial" w:cs="Arial"/>
          <w:sz w:val="24"/>
          <w:szCs w:val="24"/>
        </w:rPr>
      </w:pPr>
      <w:r w:rsidRPr="0068006D">
        <w:rPr>
          <w:rFonts w:ascii="Arial" w:hAnsi="Arial" w:cs="Arial"/>
          <w:sz w:val="24"/>
          <w:szCs w:val="24"/>
        </w:rPr>
        <w:t>Perintah ini akan membuat folder tersembunyi .git/ dalam direktori proyek yang berisi metadata repositori Git.</w:t>
      </w:r>
    </w:p>
    <w:p w14:paraId="616413CE" w14:textId="237DDA68" w:rsidR="0068006D" w:rsidRDefault="0068006D" w:rsidP="0068006D">
      <w:pPr>
        <w:pStyle w:val="ListParagraph"/>
        <w:spacing w:line="360" w:lineRule="auto"/>
        <w:ind w:left="1800"/>
        <w:jc w:val="both"/>
        <w:rPr>
          <w:rFonts w:ascii="Arial" w:hAnsi="Arial" w:cs="Arial"/>
          <w:sz w:val="24"/>
          <w:szCs w:val="24"/>
        </w:rPr>
      </w:pPr>
      <w:r w:rsidRPr="0068006D">
        <w:rPr>
          <w:rFonts w:ascii="Arial" w:hAnsi="Arial" w:cs="Arial"/>
          <w:noProof/>
          <w:sz w:val="24"/>
          <w:szCs w:val="24"/>
        </w:rPr>
        <w:lastRenderedPageBreak/>
        <w:drawing>
          <wp:inline distT="0" distB="0" distL="0" distR="0" wp14:anchorId="2E308633" wp14:editId="10C3AB77">
            <wp:extent cx="4580890" cy="2720316"/>
            <wp:effectExtent l="0" t="0" r="0" b="4445"/>
            <wp:docPr id="112573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3075" name=""/>
                    <pic:cNvPicPr/>
                  </pic:nvPicPr>
                  <pic:blipFill>
                    <a:blip r:embed="rId46"/>
                    <a:stretch>
                      <a:fillRect/>
                    </a:stretch>
                  </pic:blipFill>
                  <pic:spPr>
                    <a:xfrm>
                      <a:off x="0" y="0"/>
                      <a:ext cx="4601969" cy="2732834"/>
                    </a:xfrm>
                    <a:prstGeom prst="rect">
                      <a:avLst/>
                    </a:prstGeom>
                  </pic:spPr>
                </pic:pic>
              </a:graphicData>
            </a:graphic>
          </wp:inline>
        </w:drawing>
      </w:r>
    </w:p>
    <w:p w14:paraId="7D143866" w14:textId="178B54F2" w:rsidR="00A153A6" w:rsidRPr="00A153A6" w:rsidRDefault="00A153A6" w:rsidP="00A153A6">
      <w:pPr>
        <w:pStyle w:val="ListParagraph"/>
        <w:spacing w:line="360" w:lineRule="auto"/>
        <w:ind w:left="1800"/>
        <w:jc w:val="center"/>
        <w:rPr>
          <w:rFonts w:ascii="Arial" w:hAnsi="Arial" w:cs="Arial"/>
          <w:sz w:val="24"/>
          <w:szCs w:val="24"/>
        </w:rPr>
      </w:pPr>
      <w:r w:rsidRPr="00A153A6">
        <w:rPr>
          <w:rFonts w:ascii="Arial" w:hAnsi="Arial" w:cs="Arial"/>
          <w:sz w:val="24"/>
          <w:szCs w:val="24"/>
        </w:rPr>
        <w:t>Gambar :</w:t>
      </w:r>
      <w:r w:rsidRPr="00A153A6">
        <w:rPr>
          <w:rFonts w:ascii="Arial" w:hAnsi="Arial" w:cs="Arial"/>
          <w:sz w:val="24"/>
          <w:szCs w:val="24"/>
        </w:rPr>
        <w:t xml:space="preserve"> contoh penggunaan git in</w:t>
      </w:r>
      <w:r>
        <w:rPr>
          <w:rFonts w:ascii="Arial" w:hAnsi="Arial" w:cs="Arial"/>
          <w:sz w:val="24"/>
          <w:szCs w:val="24"/>
        </w:rPr>
        <w:t>it</w:t>
      </w:r>
    </w:p>
    <w:p w14:paraId="3A22D54E" w14:textId="77777777" w:rsidR="00A153A6" w:rsidRPr="0068006D" w:rsidRDefault="00A153A6" w:rsidP="00A153A6">
      <w:pPr>
        <w:pStyle w:val="ListParagraph"/>
        <w:spacing w:line="360" w:lineRule="auto"/>
        <w:ind w:left="1800"/>
        <w:jc w:val="center"/>
        <w:rPr>
          <w:rFonts w:ascii="Arial" w:hAnsi="Arial" w:cs="Arial"/>
          <w:sz w:val="24"/>
          <w:szCs w:val="24"/>
        </w:rPr>
      </w:pPr>
    </w:p>
    <w:p w14:paraId="6EF162B4" w14:textId="3FAE763E" w:rsidR="0068006D" w:rsidRDefault="0068006D"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add</w:t>
      </w:r>
    </w:p>
    <w:p w14:paraId="590F6BFC" w14:textId="5ADBC44E" w:rsidR="0068006D" w:rsidRDefault="0068006D" w:rsidP="0068006D">
      <w:pPr>
        <w:pStyle w:val="ListParagraph"/>
        <w:spacing w:line="360" w:lineRule="auto"/>
        <w:ind w:left="1800"/>
        <w:jc w:val="both"/>
        <w:rPr>
          <w:rFonts w:ascii="Arial" w:hAnsi="Arial" w:cs="Arial"/>
          <w:sz w:val="24"/>
          <w:szCs w:val="24"/>
        </w:rPr>
      </w:pPr>
      <w:r>
        <w:rPr>
          <w:rFonts w:ascii="Arial" w:hAnsi="Arial" w:cs="Arial"/>
          <w:sz w:val="24"/>
          <w:szCs w:val="24"/>
        </w:rPr>
        <w:t xml:space="preserve">git add berfungsi untuk menambhakan file ke </w:t>
      </w:r>
      <w:r w:rsidRPr="0068006D">
        <w:rPr>
          <w:rFonts w:ascii="Arial" w:hAnsi="Arial" w:cs="Arial"/>
          <w:sz w:val="24"/>
          <w:szCs w:val="24"/>
        </w:rPr>
        <w:t>Staging Area</w:t>
      </w:r>
    </w:p>
    <w:p w14:paraId="42ED1BEE" w14:textId="2854258E" w:rsidR="0068006D" w:rsidRDefault="009C61A2" w:rsidP="0068006D">
      <w:pPr>
        <w:pStyle w:val="ListParagraph"/>
        <w:spacing w:line="360" w:lineRule="auto"/>
        <w:ind w:left="1800"/>
        <w:jc w:val="both"/>
        <w:rPr>
          <w:rFonts w:ascii="Arial" w:hAnsi="Arial" w:cs="Arial"/>
          <w:sz w:val="24"/>
          <w:szCs w:val="24"/>
        </w:rPr>
      </w:pPr>
      <w:r w:rsidRPr="009C61A2">
        <w:rPr>
          <w:rFonts w:ascii="Arial" w:hAnsi="Arial" w:cs="Arial"/>
          <w:noProof/>
          <w:sz w:val="24"/>
          <w:szCs w:val="24"/>
        </w:rPr>
        <w:drawing>
          <wp:inline distT="0" distB="0" distL="0" distR="0" wp14:anchorId="3F31701C" wp14:editId="726A8098">
            <wp:extent cx="4617720" cy="2834322"/>
            <wp:effectExtent l="0" t="0" r="0" b="4445"/>
            <wp:docPr id="57000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06228" name=""/>
                    <pic:cNvPicPr/>
                  </pic:nvPicPr>
                  <pic:blipFill rotWithShape="1">
                    <a:blip r:embed="rId47"/>
                    <a:srcRect l="1129" r="1129"/>
                    <a:stretch/>
                  </pic:blipFill>
                  <pic:spPr bwMode="auto">
                    <a:xfrm>
                      <a:off x="0" y="0"/>
                      <a:ext cx="4634238" cy="2844461"/>
                    </a:xfrm>
                    <a:prstGeom prst="rect">
                      <a:avLst/>
                    </a:prstGeom>
                    <a:ln>
                      <a:noFill/>
                    </a:ln>
                    <a:extLst>
                      <a:ext uri="{53640926-AAD7-44D8-BBD7-CCE9431645EC}">
                        <a14:shadowObscured xmlns:a14="http://schemas.microsoft.com/office/drawing/2010/main"/>
                      </a:ext>
                    </a:extLst>
                  </pic:spPr>
                </pic:pic>
              </a:graphicData>
            </a:graphic>
          </wp:inline>
        </w:drawing>
      </w:r>
    </w:p>
    <w:p w14:paraId="5DF47BF3" w14:textId="3B2BDCAF" w:rsidR="00A153A6" w:rsidRPr="009C141F" w:rsidRDefault="00A153A6" w:rsidP="00A153A6">
      <w:pPr>
        <w:pStyle w:val="ListParagraph"/>
        <w:spacing w:line="360" w:lineRule="auto"/>
        <w:ind w:left="1800"/>
        <w:jc w:val="center"/>
        <w:rPr>
          <w:rFonts w:ascii="Arial" w:hAnsi="Arial" w:cs="Arial"/>
          <w:sz w:val="24"/>
          <w:szCs w:val="24"/>
        </w:rPr>
      </w:pPr>
      <w:r w:rsidRPr="009C141F">
        <w:rPr>
          <w:rFonts w:ascii="Arial" w:hAnsi="Arial" w:cs="Arial"/>
          <w:sz w:val="24"/>
          <w:szCs w:val="24"/>
        </w:rPr>
        <w:t>Gambar :</w:t>
      </w:r>
      <w:r w:rsidR="009C141F" w:rsidRPr="009C141F">
        <w:rPr>
          <w:rFonts w:ascii="Arial" w:hAnsi="Arial" w:cs="Arial"/>
          <w:sz w:val="24"/>
          <w:szCs w:val="24"/>
        </w:rPr>
        <w:t xml:space="preserve"> </w:t>
      </w:r>
      <w:r w:rsidR="009C141F">
        <w:rPr>
          <w:rFonts w:ascii="Arial" w:hAnsi="Arial" w:cs="Arial"/>
          <w:sz w:val="24"/>
          <w:szCs w:val="24"/>
        </w:rPr>
        <w:t>Syntax git add</w:t>
      </w:r>
    </w:p>
    <w:p w14:paraId="17D2F2B6" w14:textId="486E2B5F" w:rsidR="009C61A2" w:rsidRDefault="009C61A2" w:rsidP="0068006D">
      <w:pPr>
        <w:pStyle w:val="ListParagraph"/>
        <w:spacing w:line="360" w:lineRule="auto"/>
        <w:ind w:left="1800"/>
        <w:jc w:val="both"/>
        <w:rPr>
          <w:rFonts w:ascii="Arial" w:hAnsi="Arial" w:cs="Arial"/>
          <w:sz w:val="24"/>
          <w:szCs w:val="24"/>
        </w:rPr>
      </w:pPr>
      <w:r w:rsidRPr="009C61A2">
        <w:rPr>
          <w:rFonts w:ascii="Arial" w:hAnsi="Arial" w:cs="Arial"/>
          <w:sz w:val="24"/>
          <w:szCs w:val="24"/>
        </w:rPr>
        <w:t>atau untuk menambahkan semua file yang berubah:</w:t>
      </w:r>
    </w:p>
    <w:p w14:paraId="07E3DD31" w14:textId="7C25355C" w:rsidR="009C61A2" w:rsidRDefault="009C61A2" w:rsidP="0068006D">
      <w:pPr>
        <w:pStyle w:val="ListParagraph"/>
        <w:spacing w:line="360" w:lineRule="auto"/>
        <w:ind w:left="1800"/>
        <w:jc w:val="both"/>
        <w:rPr>
          <w:rFonts w:ascii="Arial" w:hAnsi="Arial" w:cs="Arial"/>
          <w:sz w:val="24"/>
          <w:szCs w:val="24"/>
        </w:rPr>
      </w:pPr>
      <w:r w:rsidRPr="009C61A2">
        <w:rPr>
          <w:rFonts w:ascii="Arial" w:hAnsi="Arial" w:cs="Arial"/>
          <w:noProof/>
          <w:sz w:val="24"/>
          <w:szCs w:val="24"/>
        </w:rPr>
        <w:lastRenderedPageBreak/>
        <w:drawing>
          <wp:inline distT="0" distB="0" distL="0" distR="0" wp14:anchorId="3A7CFEA3" wp14:editId="0029938C">
            <wp:extent cx="4588510" cy="2738058"/>
            <wp:effectExtent l="0" t="0" r="2540" b="5715"/>
            <wp:docPr id="6702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4193" name=""/>
                    <pic:cNvPicPr/>
                  </pic:nvPicPr>
                  <pic:blipFill>
                    <a:blip r:embed="rId48"/>
                    <a:stretch>
                      <a:fillRect/>
                    </a:stretch>
                  </pic:blipFill>
                  <pic:spPr>
                    <a:xfrm>
                      <a:off x="0" y="0"/>
                      <a:ext cx="4595253" cy="2742082"/>
                    </a:xfrm>
                    <a:prstGeom prst="rect">
                      <a:avLst/>
                    </a:prstGeom>
                  </pic:spPr>
                </pic:pic>
              </a:graphicData>
            </a:graphic>
          </wp:inline>
        </w:drawing>
      </w:r>
    </w:p>
    <w:p w14:paraId="0E6E4650" w14:textId="002B4595" w:rsidR="00A153A6" w:rsidRPr="009C141F" w:rsidRDefault="00A153A6" w:rsidP="00A153A6">
      <w:pPr>
        <w:pStyle w:val="ListParagraph"/>
        <w:spacing w:line="360" w:lineRule="auto"/>
        <w:ind w:left="1800"/>
        <w:jc w:val="center"/>
        <w:rPr>
          <w:rFonts w:ascii="Arial" w:hAnsi="Arial" w:cs="Arial"/>
          <w:sz w:val="24"/>
          <w:szCs w:val="24"/>
        </w:rPr>
      </w:pPr>
      <w:r w:rsidRPr="009C141F">
        <w:rPr>
          <w:rFonts w:ascii="Arial" w:hAnsi="Arial" w:cs="Arial"/>
          <w:sz w:val="24"/>
          <w:szCs w:val="24"/>
        </w:rPr>
        <w:t>Gambar :</w:t>
      </w:r>
      <w:r w:rsidR="009C141F" w:rsidRPr="009C141F">
        <w:rPr>
          <w:rFonts w:ascii="Arial" w:hAnsi="Arial" w:cs="Arial"/>
          <w:sz w:val="24"/>
          <w:szCs w:val="24"/>
        </w:rPr>
        <w:t xml:space="preserve"> syntax gi</w:t>
      </w:r>
      <w:r w:rsidR="009C141F">
        <w:rPr>
          <w:rFonts w:ascii="Arial" w:hAnsi="Arial" w:cs="Arial"/>
          <w:sz w:val="24"/>
          <w:szCs w:val="24"/>
        </w:rPr>
        <w:t>t add .</w:t>
      </w:r>
    </w:p>
    <w:p w14:paraId="383E6E8C" w14:textId="40519ED7" w:rsidR="009C61A2" w:rsidRDefault="0028333D" w:rsidP="0068006D">
      <w:pPr>
        <w:pStyle w:val="ListParagraph"/>
        <w:spacing w:line="360" w:lineRule="auto"/>
        <w:ind w:left="1800"/>
        <w:jc w:val="both"/>
        <w:rPr>
          <w:rFonts w:ascii="Arial" w:hAnsi="Arial" w:cs="Arial"/>
          <w:sz w:val="24"/>
          <w:szCs w:val="24"/>
        </w:rPr>
      </w:pPr>
      <w:r>
        <w:rPr>
          <w:rFonts w:ascii="Arial" w:hAnsi="Arial" w:cs="Arial"/>
          <w:sz w:val="24"/>
          <w:szCs w:val="24"/>
        </w:rPr>
        <w:t>Contoh penggunaan</w:t>
      </w:r>
    </w:p>
    <w:p w14:paraId="4E7B1477" w14:textId="46CD2F63" w:rsidR="0028333D" w:rsidRDefault="0028333D" w:rsidP="0068006D">
      <w:pPr>
        <w:pStyle w:val="ListParagraph"/>
        <w:spacing w:line="360" w:lineRule="auto"/>
        <w:ind w:left="1800"/>
        <w:jc w:val="both"/>
        <w:rPr>
          <w:rFonts w:ascii="Arial" w:hAnsi="Arial" w:cs="Arial"/>
          <w:sz w:val="24"/>
          <w:szCs w:val="24"/>
        </w:rPr>
      </w:pPr>
      <w:r w:rsidRPr="0028333D">
        <w:rPr>
          <w:rFonts w:ascii="Arial" w:hAnsi="Arial" w:cs="Arial"/>
          <w:noProof/>
          <w:sz w:val="24"/>
          <w:szCs w:val="24"/>
        </w:rPr>
        <w:drawing>
          <wp:inline distT="0" distB="0" distL="0" distR="0" wp14:anchorId="489FD23D" wp14:editId="1A5CBF27">
            <wp:extent cx="4720067" cy="960120"/>
            <wp:effectExtent l="0" t="0" r="4445" b="0"/>
            <wp:docPr id="16755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5460" name=""/>
                    <pic:cNvPicPr/>
                  </pic:nvPicPr>
                  <pic:blipFill>
                    <a:blip r:embed="rId49"/>
                    <a:stretch>
                      <a:fillRect/>
                    </a:stretch>
                  </pic:blipFill>
                  <pic:spPr>
                    <a:xfrm>
                      <a:off x="0" y="0"/>
                      <a:ext cx="4767438" cy="969756"/>
                    </a:xfrm>
                    <a:prstGeom prst="rect">
                      <a:avLst/>
                    </a:prstGeom>
                  </pic:spPr>
                </pic:pic>
              </a:graphicData>
            </a:graphic>
          </wp:inline>
        </w:drawing>
      </w:r>
    </w:p>
    <w:p w14:paraId="52B947EF" w14:textId="05BC575D" w:rsidR="00A153A6" w:rsidRPr="009C141F" w:rsidRDefault="00A153A6" w:rsidP="00A153A6">
      <w:pPr>
        <w:pStyle w:val="ListParagraph"/>
        <w:spacing w:line="360" w:lineRule="auto"/>
        <w:ind w:left="1800"/>
        <w:jc w:val="center"/>
        <w:rPr>
          <w:rFonts w:ascii="Arial" w:hAnsi="Arial" w:cs="Arial"/>
          <w:sz w:val="24"/>
          <w:szCs w:val="24"/>
        </w:rPr>
      </w:pPr>
      <w:r w:rsidRPr="009C141F">
        <w:rPr>
          <w:rFonts w:ascii="Arial" w:hAnsi="Arial" w:cs="Arial"/>
          <w:sz w:val="24"/>
          <w:szCs w:val="24"/>
        </w:rPr>
        <w:t>Gambar :</w:t>
      </w:r>
      <w:r w:rsidR="009C141F" w:rsidRPr="009C141F">
        <w:rPr>
          <w:rFonts w:ascii="Arial" w:hAnsi="Arial" w:cs="Arial"/>
          <w:sz w:val="24"/>
          <w:szCs w:val="24"/>
        </w:rPr>
        <w:t xml:space="preserve"> contoh penggunaan syntax g</w:t>
      </w:r>
      <w:r w:rsidR="009C141F">
        <w:rPr>
          <w:rFonts w:ascii="Arial" w:hAnsi="Arial" w:cs="Arial"/>
          <w:sz w:val="24"/>
          <w:szCs w:val="24"/>
        </w:rPr>
        <w:t>it add</w:t>
      </w:r>
    </w:p>
    <w:p w14:paraId="5F22388F" w14:textId="34FC63AF" w:rsidR="0028333D" w:rsidRDefault="0028333D" w:rsidP="0068006D">
      <w:pPr>
        <w:pStyle w:val="ListParagraph"/>
        <w:spacing w:line="360" w:lineRule="auto"/>
        <w:ind w:left="1800"/>
        <w:jc w:val="both"/>
        <w:rPr>
          <w:rFonts w:ascii="Arial" w:hAnsi="Arial" w:cs="Arial"/>
          <w:sz w:val="24"/>
          <w:szCs w:val="24"/>
        </w:rPr>
      </w:pPr>
      <w:r w:rsidRPr="0028333D">
        <w:rPr>
          <w:rFonts w:ascii="Arial" w:hAnsi="Arial" w:cs="Arial"/>
          <w:sz w:val="24"/>
          <w:szCs w:val="24"/>
        </w:rPr>
        <w:t>Perintah ini menambahkan index.html dan style.css ke staging area. File yang ditambahkan ke staging area akan siap untuk di-commit.</w:t>
      </w:r>
    </w:p>
    <w:p w14:paraId="5DD5DCFE" w14:textId="2ACAFFEC" w:rsidR="0028333D" w:rsidRDefault="0028333D" w:rsidP="0068006D">
      <w:pPr>
        <w:pStyle w:val="ListParagraph"/>
        <w:spacing w:line="360" w:lineRule="auto"/>
        <w:ind w:left="1800"/>
        <w:jc w:val="both"/>
        <w:rPr>
          <w:rFonts w:ascii="Arial" w:hAnsi="Arial" w:cs="Arial"/>
          <w:sz w:val="24"/>
          <w:szCs w:val="24"/>
        </w:rPr>
      </w:pPr>
    </w:p>
    <w:p w14:paraId="04CD7B07" w14:textId="39EA91E2" w:rsidR="0068006D" w:rsidRDefault="0068006D"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commit</w:t>
      </w:r>
    </w:p>
    <w:p w14:paraId="5A87A151" w14:textId="314CC0D4" w:rsidR="0028333D" w:rsidRPr="0028333D" w:rsidRDefault="0028333D" w:rsidP="0028333D">
      <w:pPr>
        <w:pStyle w:val="ListParagraph"/>
        <w:spacing w:line="360" w:lineRule="auto"/>
        <w:ind w:left="1800"/>
        <w:jc w:val="both"/>
        <w:rPr>
          <w:rFonts w:ascii="Arial" w:hAnsi="Arial" w:cs="Arial"/>
          <w:sz w:val="24"/>
          <w:szCs w:val="24"/>
        </w:rPr>
      </w:pPr>
      <w:r w:rsidRPr="0028333D">
        <w:rPr>
          <w:rFonts w:ascii="Arial" w:hAnsi="Arial" w:cs="Arial"/>
          <w:sz w:val="24"/>
          <w:szCs w:val="24"/>
        </w:rPr>
        <w:t>Commit digunakan untuk menyimpan perubahan dari staging area ke dalam repositori.</w:t>
      </w:r>
    </w:p>
    <w:p w14:paraId="00BF7599" w14:textId="4C14FD29" w:rsidR="0028333D" w:rsidRDefault="0028333D" w:rsidP="0028333D">
      <w:pPr>
        <w:pStyle w:val="ListParagraph"/>
        <w:spacing w:line="360" w:lineRule="auto"/>
        <w:ind w:left="1800"/>
        <w:jc w:val="both"/>
        <w:rPr>
          <w:rFonts w:ascii="Arial" w:hAnsi="Arial" w:cs="Arial"/>
          <w:sz w:val="24"/>
          <w:szCs w:val="24"/>
        </w:rPr>
      </w:pPr>
      <w:r w:rsidRPr="0028333D">
        <w:rPr>
          <w:rFonts w:ascii="Arial" w:hAnsi="Arial" w:cs="Arial"/>
          <w:noProof/>
          <w:sz w:val="24"/>
          <w:szCs w:val="24"/>
        </w:rPr>
        <w:lastRenderedPageBreak/>
        <w:drawing>
          <wp:inline distT="0" distB="0" distL="0" distR="0" wp14:anchorId="5C40E7BB" wp14:editId="5D866B0B">
            <wp:extent cx="4611370" cy="2693457"/>
            <wp:effectExtent l="0" t="0" r="0" b="0"/>
            <wp:docPr id="212619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91718" name=""/>
                    <pic:cNvPicPr/>
                  </pic:nvPicPr>
                  <pic:blipFill>
                    <a:blip r:embed="rId50"/>
                    <a:stretch>
                      <a:fillRect/>
                    </a:stretch>
                  </pic:blipFill>
                  <pic:spPr>
                    <a:xfrm>
                      <a:off x="0" y="0"/>
                      <a:ext cx="4636243" cy="2707985"/>
                    </a:xfrm>
                    <a:prstGeom prst="rect">
                      <a:avLst/>
                    </a:prstGeom>
                  </pic:spPr>
                </pic:pic>
              </a:graphicData>
            </a:graphic>
          </wp:inline>
        </w:drawing>
      </w:r>
    </w:p>
    <w:p w14:paraId="4F4E58F1" w14:textId="5E1A58DC"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r w:rsidR="009C141F">
        <w:rPr>
          <w:rFonts w:ascii="Arial" w:hAnsi="Arial" w:cs="Arial"/>
          <w:sz w:val="24"/>
          <w:szCs w:val="24"/>
          <w:lang w:val="fi-FI"/>
        </w:rPr>
        <w:t xml:space="preserve"> syntax git commit</w:t>
      </w:r>
    </w:p>
    <w:p w14:paraId="60DE3B34" w14:textId="379E82D6" w:rsidR="00302116" w:rsidRDefault="00302116" w:rsidP="0028333D">
      <w:pPr>
        <w:pStyle w:val="ListParagraph"/>
        <w:spacing w:line="360" w:lineRule="auto"/>
        <w:ind w:left="1800"/>
        <w:jc w:val="both"/>
        <w:rPr>
          <w:rFonts w:ascii="Arial" w:hAnsi="Arial" w:cs="Arial"/>
          <w:sz w:val="24"/>
          <w:szCs w:val="24"/>
          <w:lang w:val="fi-FI"/>
        </w:rPr>
      </w:pPr>
      <w:r w:rsidRPr="00302116">
        <w:rPr>
          <w:rFonts w:ascii="Arial" w:hAnsi="Arial" w:cs="Arial"/>
          <w:sz w:val="24"/>
          <w:szCs w:val="24"/>
          <w:lang w:val="fi-FI"/>
        </w:rPr>
        <w:t>untuk menyimpan semua perubahan secara otomatis:</w:t>
      </w:r>
    </w:p>
    <w:p w14:paraId="565424D3" w14:textId="2A7E8B54" w:rsidR="00302116" w:rsidRDefault="00302116" w:rsidP="0028333D">
      <w:pPr>
        <w:pStyle w:val="ListParagraph"/>
        <w:spacing w:line="360" w:lineRule="auto"/>
        <w:ind w:left="1800"/>
        <w:jc w:val="both"/>
        <w:rPr>
          <w:rFonts w:ascii="Arial" w:hAnsi="Arial" w:cs="Arial"/>
          <w:sz w:val="24"/>
          <w:szCs w:val="24"/>
          <w:lang w:val="fi-FI"/>
        </w:rPr>
      </w:pPr>
      <w:r w:rsidRPr="00302116">
        <w:rPr>
          <w:rFonts w:ascii="Arial" w:hAnsi="Arial" w:cs="Arial"/>
          <w:noProof/>
          <w:sz w:val="24"/>
          <w:szCs w:val="24"/>
          <w:lang w:val="fi-FI"/>
        </w:rPr>
        <w:drawing>
          <wp:inline distT="0" distB="0" distL="0" distR="0" wp14:anchorId="06BB1ABA" wp14:editId="6FBD28A9">
            <wp:extent cx="4631520" cy="2819400"/>
            <wp:effectExtent l="0" t="0" r="0" b="0"/>
            <wp:docPr id="19088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1345" name=""/>
                    <pic:cNvPicPr/>
                  </pic:nvPicPr>
                  <pic:blipFill rotWithShape="1">
                    <a:blip r:embed="rId51"/>
                    <a:srcRect l="1063" r="1147"/>
                    <a:stretch/>
                  </pic:blipFill>
                  <pic:spPr bwMode="auto">
                    <a:xfrm>
                      <a:off x="0" y="0"/>
                      <a:ext cx="4647729" cy="2829267"/>
                    </a:xfrm>
                    <a:prstGeom prst="rect">
                      <a:avLst/>
                    </a:prstGeom>
                    <a:ln>
                      <a:noFill/>
                    </a:ln>
                    <a:extLst>
                      <a:ext uri="{53640926-AAD7-44D8-BBD7-CCE9431645EC}">
                        <a14:shadowObscured xmlns:a14="http://schemas.microsoft.com/office/drawing/2010/main"/>
                      </a:ext>
                    </a:extLst>
                  </pic:spPr>
                </pic:pic>
              </a:graphicData>
            </a:graphic>
          </wp:inline>
        </w:drawing>
      </w:r>
    </w:p>
    <w:p w14:paraId="0980AEE9" w14:textId="125C2B1C" w:rsidR="00A153A6" w:rsidRPr="00302116" w:rsidRDefault="00A153A6" w:rsidP="00A153A6">
      <w:pPr>
        <w:pStyle w:val="ListParagraph"/>
        <w:spacing w:line="360" w:lineRule="auto"/>
        <w:ind w:left="1800"/>
        <w:jc w:val="center"/>
        <w:rPr>
          <w:rFonts w:ascii="Arial" w:hAnsi="Arial" w:cs="Arial"/>
          <w:sz w:val="24"/>
          <w:szCs w:val="24"/>
          <w:lang w:val="fi-FI"/>
        </w:rPr>
      </w:pPr>
      <w:r>
        <w:rPr>
          <w:rFonts w:ascii="Arial" w:hAnsi="Arial" w:cs="Arial"/>
          <w:sz w:val="24"/>
          <w:szCs w:val="24"/>
          <w:lang w:val="fi-FI"/>
        </w:rPr>
        <w:t>Gambar :</w:t>
      </w:r>
      <w:r w:rsidR="009C141F">
        <w:rPr>
          <w:rFonts w:ascii="Arial" w:hAnsi="Arial" w:cs="Arial"/>
          <w:sz w:val="24"/>
          <w:szCs w:val="24"/>
          <w:lang w:val="fi-FI"/>
        </w:rPr>
        <w:t xml:space="preserve"> syntax git commit -a</w:t>
      </w:r>
    </w:p>
    <w:p w14:paraId="20263BC7" w14:textId="66BF07C5" w:rsidR="00302116" w:rsidRDefault="00302116" w:rsidP="0028333D">
      <w:pPr>
        <w:pStyle w:val="ListParagraph"/>
        <w:spacing w:line="360" w:lineRule="auto"/>
        <w:ind w:left="1800"/>
        <w:jc w:val="both"/>
        <w:rPr>
          <w:rFonts w:ascii="Arial" w:hAnsi="Arial" w:cs="Arial"/>
          <w:sz w:val="24"/>
          <w:szCs w:val="24"/>
          <w:lang w:val="fi-FI"/>
        </w:rPr>
      </w:pPr>
      <w:r w:rsidRPr="00302116">
        <w:rPr>
          <w:rFonts w:ascii="Arial" w:hAnsi="Arial" w:cs="Arial"/>
          <w:noProof/>
          <w:sz w:val="24"/>
          <w:szCs w:val="24"/>
          <w:lang w:val="fi-FI"/>
        </w:rPr>
        <w:lastRenderedPageBreak/>
        <w:drawing>
          <wp:inline distT="0" distB="0" distL="0" distR="0" wp14:anchorId="4999FF9C" wp14:editId="62B43D76">
            <wp:extent cx="4609828" cy="2758440"/>
            <wp:effectExtent l="0" t="0" r="635" b="3810"/>
            <wp:docPr id="107797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5561" name=""/>
                    <pic:cNvPicPr/>
                  </pic:nvPicPr>
                  <pic:blipFill>
                    <a:blip r:embed="rId52"/>
                    <a:stretch>
                      <a:fillRect/>
                    </a:stretch>
                  </pic:blipFill>
                  <pic:spPr>
                    <a:xfrm>
                      <a:off x="0" y="0"/>
                      <a:ext cx="4621436" cy="2765386"/>
                    </a:xfrm>
                    <a:prstGeom prst="rect">
                      <a:avLst/>
                    </a:prstGeom>
                  </pic:spPr>
                </pic:pic>
              </a:graphicData>
            </a:graphic>
          </wp:inline>
        </w:drawing>
      </w:r>
    </w:p>
    <w:p w14:paraId="0370AA0E" w14:textId="3B14EE15" w:rsidR="00A153A6" w:rsidRPr="009C141F" w:rsidRDefault="00A153A6" w:rsidP="00A153A6">
      <w:pPr>
        <w:pStyle w:val="ListParagraph"/>
        <w:spacing w:line="360" w:lineRule="auto"/>
        <w:ind w:left="1800"/>
        <w:jc w:val="center"/>
        <w:rPr>
          <w:rFonts w:ascii="Arial" w:hAnsi="Arial" w:cs="Arial"/>
          <w:sz w:val="24"/>
          <w:szCs w:val="24"/>
        </w:rPr>
      </w:pPr>
      <w:r w:rsidRPr="009C141F">
        <w:rPr>
          <w:rFonts w:ascii="Arial" w:hAnsi="Arial" w:cs="Arial"/>
          <w:sz w:val="24"/>
          <w:szCs w:val="24"/>
        </w:rPr>
        <w:t>Gambar :</w:t>
      </w:r>
      <w:r w:rsidR="009C141F" w:rsidRPr="009C141F">
        <w:rPr>
          <w:rFonts w:ascii="Arial" w:hAnsi="Arial" w:cs="Arial"/>
          <w:sz w:val="24"/>
          <w:szCs w:val="24"/>
        </w:rPr>
        <w:t xml:space="preserve"> cont</w:t>
      </w:r>
      <w:r w:rsidR="009C141F">
        <w:rPr>
          <w:rFonts w:ascii="Arial" w:hAnsi="Arial" w:cs="Arial"/>
          <w:sz w:val="24"/>
          <w:szCs w:val="24"/>
        </w:rPr>
        <w:t>oh penggunaan syntax git commit</w:t>
      </w:r>
    </w:p>
    <w:p w14:paraId="6168BA05" w14:textId="3E1B7096" w:rsidR="00302116" w:rsidRPr="009C141F" w:rsidRDefault="00F4680E" w:rsidP="0028333D">
      <w:pPr>
        <w:pStyle w:val="ListParagraph"/>
        <w:spacing w:line="360" w:lineRule="auto"/>
        <w:ind w:left="1800"/>
        <w:jc w:val="both"/>
        <w:rPr>
          <w:rFonts w:ascii="Arial" w:hAnsi="Arial" w:cs="Arial"/>
          <w:sz w:val="24"/>
          <w:szCs w:val="24"/>
        </w:rPr>
      </w:pPr>
      <w:r w:rsidRPr="00302116">
        <w:rPr>
          <w:rFonts w:ascii="Arial" w:hAnsi="Arial" w:cs="Arial"/>
          <w:sz w:val="24"/>
          <w:szCs w:val="24"/>
        </w:rPr>
        <w:t>Commit ini akan menyimpan perubahan dengan pesan yang menjelaskan update yang dilakukan.</w:t>
      </w:r>
    </w:p>
    <w:p w14:paraId="7F3F653A" w14:textId="77777777" w:rsidR="00F4680E" w:rsidRPr="009C141F" w:rsidRDefault="00F4680E" w:rsidP="0028333D">
      <w:pPr>
        <w:pStyle w:val="ListParagraph"/>
        <w:spacing w:line="360" w:lineRule="auto"/>
        <w:ind w:left="1800"/>
        <w:jc w:val="both"/>
        <w:rPr>
          <w:rFonts w:ascii="Arial" w:hAnsi="Arial" w:cs="Arial"/>
          <w:sz w:val="24"/>
          <w:szCs w:val="24"/>
        </w:rPr>
      </w:pPr>
    </w:p>
    <w:p w14:paraId="6C5F8C63" w14:textId="741BEB86" w:rsidR="00F4680E" w:rsidRDefault="00F4680E"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remote</w:t>
      </w:r>
    </w:p>
    <w:p w14:paraId="76F7E07D" w14:textId="7AD04ED5" w:rsidR="00F4680E" w:rsidRDefault="00F4680E" w:rsidP="00F4680E">
      <w:pPr>
        <w:pStyle w:val="ListParagraph"/>
        <w:spacing w:line="360" w:lineRule="auto"/>
        <w:ind w:left="1800"/>
        <w:jc w:val="both"/>
        <w:rPr>
          <w:rFonts w:ascii="Arial" w:hAnsi="Arial" w:cs="Arial"/>
          <w:sz w:val="24"/>
          <w:szCs w:val="24"/>
        </w:rPr>
      </w:pPr>
      <w:r w:rsidRPr="00F4680E">
        <w:rPr>
          <w:rFonts w:ascii="Arial" w:hAnsi="Arial" w:cs="Arial"/>
          <w:sz w:val="24"/>
          <w:szCs w:val="24"/>
        </w:rPr>
        <w:t>Sebelum mengunggah (push) perubahan ke server seperti GitHub, kita harus menghubungkan repositori lokal dengan repositori remote.</w:t>
      </w:r>
    </w:p>
    <w:p w14:paraId="1B97E49E" w14:textId="1F1B9337" w:rsidR="00F4680E" w:rsidRDefault="00F4680E" w:rsidP="00F4680E">
      <w:pPr>
        <w:pStyle w:val="ListParagraph"/>
        <w:spacing w:line="360" w:lineRule="auto"/>
        <w:ind w:left="1800"/>
        <w:jc w:val="both"/>
        <w:rPr>
          <w:rFonts w:ascii="Arial" w:hAnsi="Arial" w:cs="Arial"/>
          <w:sz w:val="24"/>
          <w:szCs w:val="24"/>
        </w:rPr>
      </w:pPr>
      <w:r w:rsidRPr="00F4680E">
        <w:rPr>
          <w:rFonts w:ascii="Arial" w:hAnsi="Arial" w:cs="Arial"/>
          <w:noProof/>
          <w:sz w:val="24"/>
          <w:szCs w:val="24"/>
        </w:rPr>
        <w:drawing>
          <wp:inline distT="0" distB="0" distL="0" distR="0" wp14:anchorId="7FEB58C1" wp14:editId="468A0BA3">
            <wp:extent cx="4585208" cy="2788920"/>
            <wp:effectExtent l="0" t="0" r="6350" b="0"/>
            <wp:docPr id="21823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2629" name=""/>
                    <pic:cNvPicPr/>
                  </pic:nvPicPr>
                  <pic:blipFill>
                    <a:blip r:embed="rId53"/>
                    <a:stretch>
                      <a:fillRect/>
                    </a:stretch>
                  </pic:blipFill>
                  <pic:spPr>
                    <a:xfrm>
                      <a:off x="0" y="0"/>
                      <a:ext cx="4598857" cy="2797222"/>
                    </a:xfrm>
                    <a:prstGeom prst="rect">
                      <a:avLst/>
                    </a:prstGeom>
                  </pic:spPr>
                </pic:pic>
              </a:graphicData>
            </a:graphic>
          </wp:inline>
        </w:drawing>
      </w:r>
    </w:p>
    <w:p w14:paraId="72F3B41E" w14:textId="4A88BEDC"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r w:rsidR="0088506C">
        <w:rPr>
          <w:rFonts w:ascii="Arial" w:hAnsi="Arial" w:cs="Arial"/>
          <w:sz w:val="24"/>
          <w:szCs w:val="24"/>
          <w:lang w:val="fi-FI"/>
        </w:rPr>
        <w:t xml:space="preserve"> syntax git remote</w:t>
      </w:r>
    </w:p>
    <w:p w14:paraId="330D7790" w14:textId="04DCCB84" w:rsidR="00F4680E" w:rsidRDefault="00F4680E" w:rsidP="00F4680E">
      <w:pPr>
        <w:pStyle w:val="ListParagraph"/>
        <w:spacing w:line="360" w:lineRule="auto"/>
        <w:ind w:left="1800"/>
        <w:jc w:val="both"/>
        <w:rPr>
          <w:rFonts w:ascii="Arial" w:hAnsi="Arial" w:cs="Arial"/>
          <w:sz w:val="24"/>
          <w:szCs w:val="24"/>
        </w:rPr>
      </w:pPr>
      <w:r w:rsidRPr="00F4680E">
        <w:rPr>
          <w:rFonts w:ascii="Arial" w:hAnsi="Arial" w:cs="Arial"/>
          <w:noProof/>
          <w:sz w:val="24"/>
          <w:szCs w:val="24"/>
        </w:rPr>
        <w:lastRenderedPageBreak/>
        <w:drawing>
          <wp:inline distT="0" distB="0" distL="0" distR="0" wp14:anchorId="25784AB1" wp14:editId="4E2955AA">
            <wp:extent cx="4619533" cy="2461260"/>
            <wp:effectExtent l="0" t="0" r="0" b="0"/>
            <wp:docPr id="49150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9791" name=""/>
                    <pic:cNvPicPr/>
                  </pic:nvPicPr>
                  <pic:blipFill>
                    <a:blip r:embed="rId54"/>
                    <a:stretch>
                      <a:fillRect/>
                    </a:stretch>
                  </pic:blipFill>
                  <pic:spPr>
                    <a:xfrm>
                      <a:off x="0" y="0"/>
                      <a:ext cx="4629081" cy="2466347"/>
                    </a:xfrm>
                    <a:prstGeom prst="rect">
                      <a:avLst/>
                    </a:prstGeom>
                  </pic:spPr>
                </pic:pic>
              </a:graphicData>
            </a:graphic>
          </wp:inline>
        </w:drawing>
      </w:r>
    </w:p>
    <w:p w14:paraId="51FD7546" w14:textId="5E84B163" w:rsidR="00A153A6" w:rsidRPr="0088506C" w:rsidRDefault="00A153A6" w:rsidP="00A153A6">
      <w:pPr>
        <w:pStyle w:val="ListParagraph"/>
        <w:spacing w:line="360" w:lineRule="auto"/>
        <w:ind w:left="1800"/>
        <w:jc w:val="center"/>
        <w:rPr>
          <w:rFonts w:ascii="Arial" w:hAnsi="Arial" w:cs="Arial"/>
          <w:sz w:val="24"/>
          <w:szCs w:val="24"/>
        </w:rPr>
      </w:pPr>
      <w:r w:rsidRPr="0088506C">
        <w:rPr>
          <w:rFonts w:ascii="Arial" w:hAnsi="Arial" w:cs="Arial"/>
          <w:sz w:val="24"/>
          <w:szCs w:val="24"/>
        </w:rPr>
        <w:t>Gambar :</w:t>
      </w:r>
      <w:r w:rsidR="0088506C" w:rsidRPr="0088506C">
        <w:rPr>
          <w:rFonts w:ascii="Arial" w:hAnsi="Arial" w:cs="Arial"/>
          <w:sz w:val="24"/>
          <w:szCs w:val="24"/>
        </w:rPr>
        <w:t xml:space="preserve"> contoh pen</w:t>
      </w:r>
      <w:r w:rsidR="0088506C">
        <w:rPr>
          <w:rFonts w:ascii="Arial" w:hAnsi="Arial" w:cs="Arial"/>
          <w:sz w:val="24"/>
          <w:szCs w:val="24"/>
        </w:rPr>
        <w:t>ggunaan syntax git remote</w:t>
      </w:r>
    </w:p>
    <w:p w14:paraId="5E2B9ED1" w14:textId="5E70DE2D" w:rsidR="00F4680E" w:rsidRDefault="007E4A1F" w:rsidP="00F4680E">
      <w:pPr>
        <w:pStyle w:val="ListParagraph"/>
        <w:spacing w:line="360" w:lineRule="auto"/>
        <w:ind w:left="1800"/>
        <w:jc w:val="both"/>
        <w:rPr>
          <w:rFonts w:ascii="Arial" w:hAnsi="Arial" w:cs="Arial"/>
          <w:sz w:val="24"/>
          <w:szCs w:val="24"/>
        </w:rPr>
      </w:pPr>
      <w:r w:rsidRPr="007E4A1F">
        <w:rPr>
          <w:rFonts w:ascii="Arial" w:hAnsi="Arial" w:cs="Arial"/>
          <w:sz w:val="24"/>
          <w:szCs w:val="24"/>
        </w:rPr>
        <w:t>Setelah perintah ini, repositori lokal telah terhubung dengan repositori GitHub.</w:t>
      </w:r>
    </w:p>
    <w:p w14:paraId="51B9A95C" w14:textId="77777777" w:rsidR="007E4A1F" w:rsidRDefault="007E4A1F" w:rsidP="00F4680E">
      <w:pPr>
        <w:pStyle w:val="ListParagraph"/>
        <w:spacing w:line="360" w:lineRule="auto"/>
        <w:ind w:left="1800"/>
        <w:jc w:val="both"/>
        <w:rPr>
          <w:rFonts w:ascii="Arial" w:hAnsi="Arial" w:cs="Arial"/>
          <w:sz w:val="24"/>
          <w:szCs w:val="24"/>
        </w:rPr>
      </w:pPr>
    </w:p>
    <w:p w14:paraId="193A1A93" w14:textId="2C379BC5" w:rsidR="0068006D" w:rsidRDefault="0068006D"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push</w:t>
      </w:r>
    </w:p>
    <w:p w14:paraId="3D526F10" w14:textId="24A203B0"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sz w:val="24"/>
          <w:szCs w:val="24"/>
        </w:rPr>
        <w:t>Setelah melakukan commit, kita dapat mengunggah perubahan ke server GitHub</w:t>
      </w:r>
    </w:p>
    <w:p w14:paraId="2C2ECBE2" w14:textId="71AC18F0"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noProof/>
          <w:sz w:val="24"/>
          <w:szCs w:val="24"/>
        </w:rPr>
        <w:drawing>
          <wp:inline distT="0" distB="0" distL="0" distR="0" wp14:anchorId="7245A114" wp14:editId="735F9126">
            <wp:extent cx="4578468" cy="2415540"/>
            <wp:effectExtent l="0" t="0" r="0" b="3810"/>
            <wp:docPr id="124449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97162" name=""/>
                    <pic:cNvPicPr/>
                  </pic:nvPicPr>
                  <pic:blipFill>
                    <a:blip r:embed="rId55"/>
                    <a:stretch>
                      <a:fillRect/>
                    </a:stretch>
                  </pic:blipFill>
                  <pic:spPr>
                    <a:xfrm>
                      <a:off x="0" y="0"/>
                      <a:ext cx="4587766" cy="2420446"/>
                    </a:xfrm>
                    <a:prstGeom prst="rect">
                      <a:avLst/>
                    </a:prstGeom>
                  </pic:spPr>
                </pic:pic>
              </a:graphicData>
            </a:graphic>
          </wp:inline>
        </w:drawing>
      </w:r>
    </w:p>
    <w:p w14:paraId="52827745" w14:textId="5ACF9A15"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r w:rsidR="00AE32B2">
        <w:rPr>
          <w:rFonts w:ascii="Arial" w:hAnsi="Arial" w:cs="Arial"/>
          <w:sz w:val="24"/>
          <w:szCs w:val="24"/>
          <w:lang w:val="fi-FI"/>
        </w:rPr>
        <w:t xml:space="preserve"> syntax git push</w:t>
      </w:r>
    </w:p>
    <w:p w14:paraId="086577FB" w14:textId="1A83C836" w:rsidR="007E4A1F" w:rsidRDefault="007E4A1F" w:rsidP="007E4A1F">
      <w:pPr>
        <w:pStyle w:val="ListParagraph"/>
        <w:spacing w:line="360" w:lineRule="auto"/>
        <w:ind w:left="1800"/>
        <w:jc w:val="both"/>
        <w:rPr>
          <w:rFonts w:ascii="Arial" w:hAnsi="Arial" w:cs="Arial"/>
          <w:sz w:val="24"/>
          <w:szCs w:val="24"/>
        </w:rPr>
      </w:pPr>
      <w:r>
        <w:rPr>
          <w:rFonts w:ascii="Arial" w:hAnsi="Arial" w:cs="Arial"/>
          <w:sz w:val="24"/>
          <w:szCs w:val="24"/>
        </w:rPr>
        <w:t xml:space="preserve">Bisa juga menggunakan </w:t>
      </w:r>
      <w:r w:rsidRPr="007E4A1F">
        <w:rPr>
          <w:rFonts w:ascii="Arial" w:hAnsi="Arial" w:cs="Arial"/>
          <w:sz w:val="24"/>
          <w:szCs w:val="24"/>
        </w:rPr>
        <w:t>Opsi -u digunakan agar branch lokal tersinkronisasi dengan branch remote.</w:t>
      </w:r>
    </w:p>
    <w:p w14:paraId="3B46CE1B" w14:textId="6DC32A2F"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noProof/>
          <w:sz w:val="24"/>
          <w:szCs w:val="24"/>
        </w:rPr>
        <w:lastRenderedPageBreak/>
        <w:drawing>
          <wp:inline distT="0" distB="0" distL="0" distR="0" wp14:anchorId="73364242" wp14:editId="514EA0D1">
            <wp:extent cx="4589446" cy="2750820"/>
            <wp:effectExtent l="0" t="0" r="1905" b="0"/>
            <wp:docPr id="194690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3553" name=""/>
                    <pic:cNvPicPr/>
                  </pic:nvPicPr>
                  <pic:blipFill>
                    <a:blip r:embed="rId56"/>
                    <a:stretch>
                      <a:fillRect/>
                    </a:stretch>
                  </pic:blipFill>
                  <pic:spPr>
                    <a:xfrm>
                      <a:off x="0" y="0"/>
                      <a:ext cx="4597543" cy="2755673"/>
                    </a:xfrm>
                    <a:prstGeom prst="rect">
                      <a:avLst/>
                    </a:prstGeom>
                  </pic:spPr>
                </pic:pic>
              </a:graphicData>
            </a:graphic>
          </wp:inline>
        </w:drawing>
      </w:r>
    </w:p>
    <w:p w14:paraId="392B720D" w14:textId="03B44F14" w:rsidR="00A153A6" w:rsidRPr="00AE32B2" w:rsidRDefault="00A153A6" w:rsidP="00A153A6">
      <w:pPr>
        <w:pStyle w:val="ListParagraph"/>
        <w:spacing w:line="360" w:lineRule="auto"/>
        <w:ind w:left="1800"/>
        <w:jc w:val="center"/>
        <w:rPr>
          <w:rFonts w:ascii="Arial" w:hAnsi="Arial" w:cs="Arial"/>
          <w:sz w:val="24"/>
          <w:szCs w:val="24"/>
        </w:rPr>
      </w:pPr>
      <w:r w:rsidRPr="00AE32B2">
        <w:rPr>
          <w:rFonts w:ascii="Arial" w:hAnsi="Arial" w:cs="Arial"/>
          <w:sz w:val="24"/>
          <w:szCs w:val="24"/>
        </w:rPr>
        <w:t>Gambar :</w:t>
      </w:r>
      <w:r w:rsidR="00AE32B2" w:rsidRPr="00AE32B2">
        <w:rPr>
          <w:rFonts w:ascii="Arial" w:hAnsi="Arial" w:cs="Arial"/>
          <w:sz w:val="24"/>
          <w:szCs w:val="24"/>
        </w:rPr>
        <w:t xml:space="preserve"> </w:t>
      </w:r>
      <w:r w:rsidR="00AE32B2">
        <w:rPr>
          <w:rFonts w:ascii="Arial" w:hAnsi="Arial" w:cs="Arial"/>
          <w:sz w:val="24"/>
          <w:szCs w:val="24"/>
        </w:rPr>
        <w:t>syntax git push</w:t>
      </w:r>
      <w:r w:rsidR="00B37A1A">
        <w:rPr>
          <w:rFonts w:ascii="Arial" w:hAnsi="Arial" w:cs="Arial"/>
          <w:sz w:val="24"/>
          <w:szCs w:val="24"/>
        </w:rPr>
        <w:t xml:space="preserve"> -u</w:t>
      </w:r>
    </w:p>
    <w:p w14:paraId="18BF71F4" w14:textId="0E4B90B8" w:rsidR="007E4A1F" w:rsidRDefault="007E4A1F" w:rsidP="007E4A1F">
      <w:pPr>
        <w:pStyle w:val="ListParagraph"/>
        <w:spacing w:line="360" w:lineRule="auto"/>
        <w:ind w:left="1800"/>
        <w:jc w:val="both"/>
        <w:rPr>
          <w:rFonts w:ascii="Arial" w:hAnsi="Arial" w:cs="Arial"/>
          <w:sz w:val="24"/>
          <w:szCs w:val="24"/>
        </w:rPr>
      </w:pPr>
      <w:r>
        <w:rPr>
          <w:rFonts w:ascii="Arial" w:hAnsi="Arial" w:cs="Arial"/>
          <w:sz w:val="24"/>
          <w:szCs w:val="24"/>
        </w:rPr>
        <w:t>Contoh penggunaan</w:t>
      </w:r>
    </w:p>
    <w:p w14:paraId="674987DF" w14:textId="441C6000"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noProof/>
          <w:sz w:val="24"/>
          <w:szCs w:val="24"/>
        </w:rPr>
        <w:drawing>
          <wp:inline distT="0" distB="0" distL="0" distR="0" wp14:anchorId="0F9BCC0D" wp14:editId="253DBA20">
            <wp:extent cx="4550410" cy="2722885"/>
            <wp:effectExtent l="0" t="0" r="2540" b="1270"/>
            <wp:docPr id="137861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2117" name=""/>
                    <pic:cNvPicPr/>
                  </pic:nvPicPr>
                  <pic:blipFill>
                    <a:blip r:embed="rId57"/>
                    <a:stretch>
                      <a:fillRect/>
                    </a:stretch>
                  </pic:blipFill>
                  <pic:spPr>
                    <a:xfrm>
                      <a:off x="0" y="0"/>
                      <a:ext cx="4557471" cy="2727110"/>
                    </a:xfrm>
                    <a:prstGeom prst="rect">
                      <a:avLst/>
                    </a:prstGeom>
                  </pic:spPr>
                </pic:pic>
              </a:graphicData>
            </a:graphic>
          </wp:inline>
        </w:drawing>
      </w:r>
    </w:p>
    <w:p w14:paraId="4810DCCC" w14:textId="24CBC7CE" w:rsidR="00A153A6" w:rsidRPr="00B37A1A" w:rsidRDefault="00A153A6" w:rsidP="00A153A6">
      <w:pPr>
        <w:pStyle w:val="ListParagraph"/>
        <w:spacing w:line="360" w:lineRule="auto"/>
        <w:ind w:left="1800"/>
        <w:jc w:val="center"/>
        <w:rPr>
          <w:rFonts w:ascii="Arial" w:hAnsi="Arial" w:cs="Arial"/>
          <w:sz w:val="24"/>
          <w:szCs w:val="24"/>
        </w:rPr>
      </w:pPr>
      <w:r w:rsidRPr="00B37A1A">
        <w:rPr>
          <w:rFonts w:ascii="Arial" w:hAnsi="Arial" w:cs="Arial"/>
          <w:sz w:val="24"/>
          <w:szCs w:val="24"/>
        </w:rPr>
        <w:t>Gambar :</w:t>
      </w:r>
      <w:r w:rsidR="00B37A1A" w:rsidRPr="00B37A1A">
        <w:rPr>
          <w:rFonts w:ascii="Arial" w:hAnsi="Arial" w:cs="Arial"/>
          <w:sz w:val="24"/>
          <w:szCs w:val="24"/>
        </w:rPr>
        <w:t xml:space="preserve"> contoh penggunaan syntax g</w:t>
      </w:r>
      <w:r w:rsidR="00B37A1A">
        <w:rPr>
          <w:rFonts w:ascii="Arial" w:hAnsi="Arial" w:cs="Arial"/>
          <w:sz w:val="24"/>
          <w:szCs w:val="24"/>
        </w:rPr>
        <w:t>it push</w:t>
      </w:r>
    </w:p>
    <w:p w14:paraId="46A673DB" w14:textId="5FE9BA5D"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sz w:val="24"/>
          <w:szCs w:val="24"/>
        </w:rPr>
        <w:t>Perintah ini akan mengunggah perubahan dari branch ma</w:t>
      </w:r>
      <w:r w:rsidR="007136BE">
        <w:rPr>
          <w:rFonts w:ascii="Arial" w:hAnsi="Arial" w:cs="Arial"/>
          <w:sz w:val="24"/>
          <w:szCs w:val="24"/>
        </w:rPr>
        <w:t>ster</w:t>
      </w:r>
      <w:r w:rsidRPr="007E4A1F">
        <w:rPr>
          <w:rFonts w:ascii="Arial" w:hAnsi="Arial" w:cs="Arial"/>
          <w:sz w:val="24"/>
          <w:szCs w:val="24"/>
        </w:rPr>
        <w:t xml:space="preserve"> ke GitHub.</w:t>
      </w:r>
      <w:r>
        <w:rPr>
          <w:rFonts w:ascii="Arial" w:hAnsi="Arial" w:cs="Arial"/>
          <w:sz w:val="24"/>
          <w:szCs w:val="24"/>
        </w:rPr>
        <w:t xml:space="preserve"> </w:t>
      </w:r>
      <w:r w:rsidRPr="007E4A1F">
        <w:rPr>
          <w:rFonts w:ascii="Arial" w:hAnsi="Arial" w:cs="Arial"/>
          <w:sz w:val="24"/>
          <w:szCs w:val="24"/>
        </w:rPr>
        <w:t>Jika bekerja dengan branch selain main, gunakan</w:t>
      </w:r>
    </w:p>
    <w:p w14:paraId="28A1F3B5" w14:textId="4CD7E25A" w:rsidR="007E4A1F" w:rsidRDefault="007E4A1F" w:rsidP="007E4A1F">
      <w:pPr>
        <w:pStyle w:val="ListParagraph"/>
        <w:spacing w:line="360" w:lineRule="auto"/>
        <w:ind w:left="1800"/>
        <w:jc w:val="both"/>
        <w:rPr>
          <w:rFonts w:ascii="Arial" w:hAnsi="Arial" w:cs="Arial"/>
          <w:sz w:val="24"/>
          <w:szCs w:val="24"/>
        </w:rPr>
      </w:pPr>
      <w:r w:rsidRPr="007E4A1F">
        <w:rPr>
          <w:rFonts w:ascii="Arial" w:hAnsi="Arial" w:cs="Arial"/>
          <w:noProof/>
          <w:sz w:val="24"/>
          <w:szCs w:val="24"/>
        </w:rPr>
        <w:lastRenderedPageBreak/>
        <w:drawing>
          <wp:inline distT="0" distB="0" distL="0" distR="0" wp14:anchorId="111365E6" wp14:editId="5522746D">
            <wp:extent cx="4553585" cy="2712606"/>
            <wp:effectExtent l="0" t="0" r="0" b="0"/>
            <wp:docPr id="114500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09225" name=""/>
                    <pic:cNvPicPr/>
                  </pic:nvPicPr>
                  <pic:blipFill rotWithShape="1">
                    <a:blip r:embed="rId58"/>
                    <a:srcRect l="499" r="-1"/>
                    <a:stretch/>
                  </pic:blipFill>
                  <pic:spPr bwMode="auto">
                    <a:xfrm>
                      <a:off x="0" y="0"/>
                      <a:ext cx="4559961" cy="2716404"/>
                    </a:xfrm>
                    <a:prstGeom prst="rect">
                      <a:avLst/>
                    </a:prstGeom>
                    <a:ln>
                      <a:noFill/>
                    </a:ln>
                    <a:extLst>
                      <a:ext uri="{53640926-AAD7-44D8-BBD7-CCE9431645EC}">
                        <a14:shadowObscured xmlns:a14="http://schemas.microsoft.com/office/drawing/2010/main"/>
                      </a:ext>
                    </a:extLst>
                  </pic:spPr>
                </pic:pic>
              </a:graphicData>
            </a:graphic>
          </wp:inline>
        </w:drawing>
      </w:r>
    </w:p>
    <w:p w14:paraId="56CCAD1F" w14:textId="051A6298"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03547DC3" w14:textId="77777777" w:rsidR="007E4A1F" w:rsidRDefault="007E4A1F" w:rsidP="007E4A1F">
      <w:pPr>
        <w:pStyle w:val="ListParagraph"/>
        <w:spacing w:line="360" w:lineRule="auto"/>
        <w:ind w:left="1800"/>
        <w:jc w:val="both"/>
        <w:rPr>
          <w:rFonts w:ascii="Arial" w:hAnsi="Arial" w:cs="Arial"/>
          <w:sz w:val="24"/>
          <w:szCs w:val="24"/>
        </w:rPr>
      </w:pPr>
    </w:p>
    <w:p w14:paraId="4542C097" w14:textId="22FA8053" w:rsidR="0068006D" w:rsidRDefault="0068006D"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pull</w:t>
      </w:r>
    </w:p>
    <w:p w14:paraId="3BA1CB97" w14:textId="4AAF0E99"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sz w:val="24"/>
          <w:szCs w:val="24"/>
        </w:rPr>
        <w:t>Perintah git pull digunakan untuk memperbarui repositori lokal dengan perubahan terbaru dari remote.</w:t>
      </w:r>
    </w:p>
    <w:p w14:paraId="638A2825" w14:textId="4F6F284B"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noProof/>
          <w:sz w:val="24"/>
          <w:szCs w:val="24"/>
        </w:rPr>
        <w:drawing>
          <wp:inline distT="0" distB="0" distL="0" distR="0" wp14:anchorId="766996B1" wp14:editId="2AA4C8EA">
            <wp:extent cx="4601535" cy="2743200"/>
            <wp:effectExtent l="0" t="0" r="8890" b="0"/>
            <wp:docPr id="17260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2755" name=""/>
                    <pic:cNvPicPr/>
                  </pic:nvPicPr>
                  <pic:blipFill rotWithShape="1">
                    <a:blip r:embed="rId59"/>
                    <a:srcRect l="398" t="1970" r="1074" b="1321"/>
                    <a:stretch/>
                  </pic:blipFill>
                  <pic:spPr bwMode="auto">
                    <a:xfrm>
                      <a:off x="0" y="0"/>
                      <a:ext cx="4613542" cy="2750358"/>
                    </a:xfrm>
                    <a:prstGeom prst="rect">
                      <a:avLst/>
                    </a:prstGeom>
                    <a:ln>
                      <a:noFill/>
                    </a:ln>
                    <a:extLst>
                      <a:ext uri="{53640926-AAD7-44D8-BBD7-CCE9431645EC}">
                        <a14:shadowObscured xmlns:a14="http://schemas.microsoft.com/office/drawing/2010/main"/>
                      </a:ext>
                    </a:extLst>
                  </pic:spPr>
                </pic:pic>
              </a:graphicData>
            </a:graphic>
          </wp:inline>
        </w:drawing>
      </w:r>
    </w:p>
    <w:p w14:paraId="48EBD4C2" w14:textId="1A4DF45E"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71F030CC" w14:textId="19D39425"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sz w:val="24"/>
          <w:szCs w:val="24"/>
        </w:rPr>
        <w:t>Perintah ini akan mengambil perubahan terbaru dari branch main di GitHub dan menggabungkannya dengan kode lokal.</w:t>
      </w:r>
    </w:p>
    <w:p w14:paraId="3EB1C5D4" w14:textId="449B5820"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noProof/>
          <w:sz w:val="24"/>
          <w:szCs w:val="24"/>
        </w:rPr>
        <w:lastRenderedPageBreak/>
        <w:drawing>
          <wp:inline distT="0" distB="0" distL="0" distR="0" wp14:anchorId="16908D82" wp14:editId="169DB036">
            <wp:extent cx="4628084" cy="2796540"/>
            <wp:effectExtent l="0" t="0" r="1270" b="3810"/>
            <wp:docPr id="11450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32" name=""/>
                    <pic:cNvPicPr/>
                  </pic:nvPicPr>
                  <pic:blipFill>
                    <a:blip r:embed="rId60"/>
                    <a:stretch>
                      <a:fillRect/>
                    </a:stretch>
                  </pic:blipFill>
                  <pic:spPr>
                    <a:xfrm>
                      <a:off x="0" y="0"/>
                      <a:ext cx="4638845" cy="2803043"/>
                    </a:xfrm>
                    <a:prstGeom prst="rect">
                      <a:avLst/>
                    </a:prstGeom>
                  </pic:spPr>
                </pic:pic>
              </a:graphicData>
            </a:graphic>
          </wp:inline>
        </w:drawing>
      </w:r>
    </w:p>
    <w:p w14:paraId="0317E27A" w14:textId="46581532"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73D7C14D" w14:textId="77777777" w:rsidR="004D554C" w:rsidRDefault="004D554C" w:rsidP="004D554C">
      <w:pPr>
        <w:pStyle w:val="ListParagraph"/>
        <w:spacing w:line="360" w:lineRule="auto"/>
        <w:ind w:left="1800"/>
        <w:jc w:val="both"/>
        <w:rPr>
          <w:rFonts w:ascii="Arial" w:hAnsi="Arial" w:cs="Arial"/>
          <w:sz w:val="24"/>
          <w:szCs w:val="24"/>
        </w:rPr>
      </w:pPr>
    </w:p>
    <w:p w14:paraId="04235D88" w14:textId="0AA48F5C" w:rsidR="004D554C" w:rsidRDefault="004D554C" w:rsidP="0068006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clone</w:t>
      </w:r>
    </w:p>
    <w:p w14:paraId="6A70EE12" w14:textId="141D0E61"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sz w:val="24"/>
          <w:szCs w:val="24"/>
        </w:rPr>
        <w:t xml:space="preserve">Untuk mengunduh repositori dari GitHub ke komputer </w:t>
      </w:r>
      <w:r>
        <w:rPr>
          <w:rFonts w:ascii="Arial" w:hAnsi="Arial" w:cs="Arial"/>
          <w:sz w:val="24"/>
          <w:szCs w:val="24"/>
        </w:rPr>
        <w:t>local</w:t>
      </w:r>
    </w:p>
    <w:p w14:paraId="6C98B9E7" w14:textId="4560EB40" w:rsidR="004D554C" w:rsidRDefault="004D554C" w:rsidP="004D554C">
      <w:pPr>
        <w:pStyle w:val="ListParagraph"/>
        <w:spacing w:line="360" w:lineRule="auto"/>
        <w:ind w:left="1800"/>
        <w:jc w:val="both"/>
        <w:rPr>
          <w:rFonts w:ascii="Arial" w:hAnsi="Arial" w:cs="Arial"/>
          <w:sz w:val="24"/>
          <w:szCs w:val="24"/>
        </w:rPr>
      </w:pPr>
      <w:r w:rsidRPr="004D554C">
        <w:rPr>
          <w:rFonts w:ascii="Arial" w:hAnsi="Arial" w:cs="Arial"/>
          <w:noProof/>
          <w:sz w:val="24"/>
          <w:szCs w:val="24"/>
        </w:rPr>
        <w:drawing>
          <wp:inline distT="0" distB="0" distL="0" distR="0" wp14:anchorId="322DC2D4" wp14:editId="562E059F">
            <wp:extent cx="4596130" cy="2767557"/>
            <wp:effectExtent l="0" t="0" r="0" b="0"/>
            <wp:docPr id="103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23" name=""/>
                    <pic:cNvPicPr/>
                  </pic:nvPicPr>
                  <pic:blipFill>
                    <a:blip r:embed="rId61"/>
                    <a:stretch>
                      <a:fillRect/>
                    </a:stretch>
                  </pic:blipFill>
                  <pic:spPr>
                    <a:xfrm>
                      <a:off x="0" y="0"/>
                      <a:ext cx="4610339" cy="2776113"/>
                    </a:xfrm>
                    <a:prstGeom prst="rect">
                      <a:avLst/>
                    </a:prstGeom>
                  </pic:spPr>
                </pic:pic>
              </a:graphicData>
            </a:graphic>
          </wp:inline>
        </w:drawing>
      </w:r>
    </w:p>
    <w:p w14:paraId="7F29D28E" w14:textId="027F83C8"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4C3BFA79" w14:textId="2DAE225B" w:rsidR="004D554C" w:rsidRDefault="004D554C" w:rsidP="004D554C">
      <w:pPr>
        <w:pStyle w:val="ListParagraph"/>
        <w:spacing w:line="360" w:lineRule="auto"/>
        <w:ind w:left="1800"/>
        <w:jc w:val="both"/>
        <w:rPr>
          <w:rFonts w:ascii="Arial" w:hAnsi="Arial" w:cs="Arial"/>
          <w:sz w:val="24"/>
          <w:szCs w:val="24"/>
        </w:rPr>
      </w:pPr>
      <w:r>
        <w:rPr>
          <w:rFonts w:ascii="Arial" w:hAnsi="Arial" w:cs="Arial"/>
          <w:sz w:val="24"/>
          <w:szCs w:val="24"/>
        </w:rPr>
        <w:t>Contoh penggunaan</w:t>
      </w:r>
    </w:p>
    <w:p w14:paraId="28321EF8" w14:textId="400BCBF6" w:rsidR="004D554C" w:rsidRDefault="00A33C0D" w:rsidP="004D554C">
      <w:pPr>
        <w:pStyle w:val="ListParagraph"/>
        <w:spacing w:line="360" w:lineRule="auto"/>
        <w:ind w:left="1800"/>
        <w:jc w:val="both"/>
        <w:rPr>
          <w:rFonts w:ascii="Arial" w:hAnsi="Arial" w:cs="Arial"/>
          <w:sz w:val="24"/>
          <w:szCs w:val="24"/>
        </w:rPr>
      </w:pPr>
      <w:r w:rsidRPr="00A33C0D">
        <w:rPr>
          <w:rFonts w:ascii="Arial" w:hAnsi="Arial" w:cs="Arial"/>
          <w:noProof/>
          <w:sz w:val="24"/>
          <w:szCs w:val="24"/>
        </w:rPr>
        <w:lastRenderedPageBreak/>
        <w:drawing>
          <wp:inline distT="0" distB="0" distL="0" distR="0" wp14:anchorId="1F9C81E6" wp14:editId="5D12D9F1">
            <wp:extent cx="4573270" cy="2662590"/>
            <wp:effectExtent l="0" t="0" r="0" b="4445"/>
            <wp:docPr id="15441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79762" name=""/>
                    <pic:cNvPicPr/>
                  </pic:nvPicPr>
                  <pic:blipFill>
                    <a:blip r:embed="rId62"/>
                    <a:stretch>
                      <a:fillRect/>
                    </a:stretch>
                  </pic:blipFill>
                  <pic:spPr>
                    <a:xfrm>
                      <a:off x="0" y="0"/>
                      <a:ext cx="4580682" cy="2666905"/>
                    </a:xfrm>
                    <a:prstGeom prst="rect">
                      <a:avLst/>
                    </a:prstGeom>
                  </pic:spPr>
                </pic:pic>
              </a:graphicData>
            </a:graphic>
          </wp:inline>
        </w:drawing>
      </w:r>
    </w:p>
    <w:p w14:paraId="414AE3C0" w14:textId="711018AF" w:rsidR="00A153A6"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384F11A9" w14:textId="66048CDB" w:rsidR="004D554C" w:rsidRDefault="00A33C0D" w:rsidP="00A33C0D">
      <w:pPr>
        <w:pStyle w:val="ListParagraph"/>
        <w:numPr>
          <w:ilvl w:val="0"/>
          <w:numId w:val="11"/>
        </w:numPr>
        <w:spacing w:line="360" w:lineRule="auto"/>
        <w:jc w:val="both"/>
        <w:rPr>
          <w:rFonts w:ascii="Arial" w:hAnsi="Arial" w:cs="Arial"/>
          <w:sz w:val="24"/>
          <w:szCs w:val="24"/>
        </w:rPr>
      </w:pPr>
      <w:r>
        <w:rPr>
          <w:rFonts w:ascii="Arial" w:hAnsi="Arial" w:cs="Arial"/>
          <w:sz w:val="24"/>
          <w:szCs w:val="24"/>
        </w:rPr>
        <w:t>git ignore</w:t>
      </w:r>
    </w:p>
    <w:p w14:paraId="59EEAE33" w14:textId="60D6EE0E" w:rsidR="00A33C0D" w:rsidRDefault="00A33C0D" w:rsidP="00A33C0D">
      <w:pPr>
        <w:pStyle w:val="ListParagraph"/>
        <w:spacing w:line="360" w:lineRule="auto"/>
        <w:ind w:left="1800"/>
        <w:jc w:val="both"/>
        <w:rPr>
          <w:rFonts w:ascii="Arial" w:hAnsi="Arial" w:cs="Arial"/>
          <w:sz w:val="24"/>
          <w:szCs w:val="24"/>
        </w:rPr>
      </w:pPr>
      <w:r w:rsidRPr="00A33C0D">
        <w:rPr>
          <w:rFonts w:ascii="Arial" w:hAnsi="Arial" w:cs="Arial"/>
          <w:sz w:val="24"/>
          <w:szCs w:val="24"/>
        </w:rPr>
        <w:t>Kita dapat menggunakan file .gitignore untuk menghindari file tertentu masuk ke dalam Git.</w:t>
      </w:r>
    </w:p>
    <w:p w14:paraId="2C001A59" w14:textId="4D614B51" w:rsidR="00A33C0D" w:rsidRDefault="00A33C0D" w:rsidP="00A33C0D">
      <w:pPr>
        <w:pStyle w:val="ListParagraph"/>
        <w:spacing w:line="360" w:lineRule="auto"/>
        <w:ind w:left="1800"/>
        <w:jc w:val="both"/>
        <w:rPr>
          <w:rFonts w:ascii="Arial" w:hAnsi="Arial" w:cs="Arial"/>
          <w:sz w:val="24"/>
          <w:szCs w:val="24"/>
        </w:rPr>
      </w:pPr>
      <w:r w:rsidRPr="00A33C0D">
        <w:rPr>
          <w:rFonts w:ascii="Arial" w:hAnsi="Arial" w:cs="Arial"/>
          <w:noProof/>
          <w:sz w:val="24"/>
          <w:szCs w:val="24"/>
        </w:rPr>
        <w:drawing>
          <wp:inline distT="0" distB="0" distL="0" distR="0" wp14:anchorId="28933E37" wp14:editId="41A1A890">
            <wp:extent cx="4595542" cy="3078480"/>
            <wp:effectExtent l="0" t="0" r="0" b="7620"/>
            <wp:docPr id="20371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63236" name=""/>
                    <pic:cNvPicPr/>
                  </pic:nvPicPr>
                  <pic:blipFill>
                    <a:blip r:embed="rId63"/>
                    <a:stretch>
                      <a:fillRect/>
                    </a:stretch>
                  </pic:blipFill>
                  <pic:spPr>
                    <a:xfrm>
                      <a:off x="0" y="0"/>
                      <a:ext cx="4605094" cy="3084879"/>
                    </a:xfrm>
                    <a:prstGeom prst="rect">
                      <a:avLst/>
                    </a:prstGeom>
                  </pic:spPr>
                </pic:pic>
              </a:graphicData>
            </a:graphic>
          </wp:inline>
        </w:drawing>
      </w:r>
    </w:p>
    <w:p w14:paraId="52AFB736" w14:textId="3A1472D3" w:rsidR="00A153A6" w:rsidRPr="00A33C0D" w:rsidRDefault="00A153A6" w:rsidP="00A153A6">
      <w:pPr>
        <w:pStyle w:val="ListParagraph"/>
        <w:spacing w:line="360" w:lineRule="auto"/>
        <w:ind w:left="1800"/>
        <w:jc w:val="center"/>
        <w:rPr>
          <w:rFonts w:ascii="Arial" w:hAnsi="Arial" w:cs="Arial"/>
          <w:sz w:val="24"/>
          <w:szCs w:val="24"/>
        </w:rPr>
      </w:pPr>
      <w:r>
        <w:rPr>
          <w:rFonts w:ascii="Arial" w:hAnsi="Arial" w:cs="Arial"/>
          <w:sz w:val="24"/>
          <w:szCs w:val="24"/>
          <w:lang w:val="fi-FI"/>
        </w:rPr>
        <w:t>Gambar :</w:t>
      </w:r>
    </w:p>
    <w:p w14:paraId="53AF20D8" w14:textId="77777777" w:rsidR="00892D54" w:rsidRDefault="00892D54" w:rsidP="00892D54">
      <w:pPr>
        <w:pStyle w:val="ListParagraph"/>
        <w:spacing w:line="360" w:lineRule="auto"/>
        <w:ind w:left="1080"/>
        <w:jc w:val="both"/>
        <w:rPr>
          <w:rFonts w:ascii="Arial" w:hAnsi="Arial" w:cs="Arial"/>
          <w:sz w:val="24"/>
          <w:szCs w:val="24"/>
        </w:rPr>
      </w:pPr>
    </w:p>
    <w:p w14:paraId="598380D8" w14:textId="0CC0692C" w:rsidR="00AA1431" w:rsidRDefault="00D33307" w:rsidP="00AA1431">
      <w:pPr>
        <w:pStyle w:val="ListParagraph"/>
        <w:numPr>
          <w:ilvl w:val="0"/>
          <w:numId w:val="9"/>
        </w:numPr>
        <w:spacing w:line="360" w:lineRule="auto"/>
        <w:jc w:val="both"/>
        <w:rPr>
          <w:rFonts w:ascii="Arial" w:hAnsi="Arial" w:cs="Arial"/>
          <w:sz w:val="24"/>
          <w:szCs w:val="24"/>
        </w:rPr>
      </w:pPr>
      <w:r>
        <w:rPr>
          <w:rFonts w:ascii="Arial" w:hAnsi="Arial" w:cs="Arial"/>
          <w:sz w:val="24"/>
          <w:szCs w:val="24"/>
        </w:rPr>
        <w:t>Branching dan Merging</w:t>
      </w:r>
    </w:p>
    <w:p w14:paraId="3D753BF9" w14:textId="77777777" w:rsidR="00D33307" w:rsidRPr="00D33307" w:rsidRDefault="00D33307" w:rsidP="00D33307">
      <w:pPr>
        <w:pStyle w:val="ListParagraph"/>
        <w:spacing w:line="360" w:lineRule="auto"/>
        <w:ind w:left="1080" w:firstLine="360"/>
        <w:jc w:val="both"/>
        <w:rPr>
          <w:rFonts w:ascii="Arial" w:hAnsi="Arial" w:cs="Arial"/>
          <w:sz w:val="24"/>
          <w:szCs w:val="24"/>
        </w:rPr>
      </w:pPr>
      <w:r w:rsidRPr="00D33307">
        <w:rPr>
          <w:rFonts w:ascii="Arial" w:hAnsi="Arial" w:cs="Arial"/>
          <w:sz w:val="24"/>
          <w:szCs w:val="24"/>
          <w:lang w:val="fi-FI"/>
        </w:rPr>
        <w:t xml:space="preserve">Dalam pengembangan perangkat lunak, sering kali kita perlu bekerja pada fitur baru atau melakukan perubahan tanpa mengganggu kode utama. Situasi ini biasanya memerlukan fleksibilitas untuk bereksperimen dan mengembangkan fitur secara terpisah sebelum menggabungkannya ke </w:t>
      </w:r>
      <w:r w:rsidRPr="00D33307">
        <w:rPr>
          <w:rFonts w:ascii="Arial" w:hAnsi="Arial" w:cs="Arial"/>
          <w:sz w:val="24"/>
          <w:szCs w:val="24"/>
          <w:lang w:val="fi-FI"/>
        </w:rPr>
        <w:lastRenderedPageBreak/>
        <w:t xml:space="preserve">dalam proyek utama. </w:t>
      </w:r>
      <w:r w:rsidRPr="00D33307">
        <w:rPr>
          <w:rFonts w:ascii="Arial" w:hAnsi="Arial" w:cs="Arial"/>
          <w:sz w:val="24"/>
          <w:szCs w:val="24"/>
        </w:rPr>
        <w:t>Di sinilah fitur branching dalam Git menjadi sangat berguna. Branching memungkinkan pengembang untuk membuat cabang (branch) terpisah dari kode utama (main branch). Setiap cabang dapat digunakan untuk mengembangkan fitur baru, memperbaiki bug, atau melakukan perubahan besar lainnya tanpa mempengaruhi stabilitas atau kinerja kode utama. Dengan cara ini, pengembang dapat bekerja secara independen dan menguji perubahan mereka dengan aman sebelum digabungkan kembali ke cabang utama.</w:t>
      </w:r>
    </w:p>
    <w:p w14:paraId="37ABDB97" w14:textId="79D3A2E6" w:rsidR="00D33307" w:rsidRDefault="00D33307" w:rsidP="00D33307">
      <w:pPr>
        <w:pStyle w:val="ListParagraph"/>
        <w:spacing w:line="360" w:lineRule="auto"/>
        <w:ind w:left="1080" w:firstLine="360"/>
        <w:jc w:val="both"/>
        <w:rPr>
          <w:rFonts w:ascii="Arial" w:hAnsi="Arial" w:cs="Arial"/>
          <w:sz w:val="24"/>
          <w:szCs w:val="24"/>
        </w:rPr>
      </w:pPr>
      <w:r w:rsidRPr="00D33307">
        <w:rPr>
          <w:rFonts w:ascii="Arial" w:hAnsi="Arial" w:cs="Arial"/>
          <w:sz w:val="24"/>
          <w:szCs w:val="24"/>
        </w:rPr>
        <w:t>Selain itu, branching dalam Git juga mempermudah kolaborasi antara anggota tim. Setiap pengembang dapat membuat cabang mereka sendiri dan bekerja pada fitur atau perbaikan yang berbeda. Setelah perubahan pada cabang selesai dan diuji, pengembang dapat membuat pull request untuk menggabungkan perubahan mereka ke cabang utama. Pull request ini memungkinkan pengembang lain untuk meninjau, memberikan masukan, dan menyetujui perubahan sebelum digabungkan.</w:t>
      </w:r>
      <w:r>
        <w:rPr>
          <w:rFonts w:ascii="Arial" w:hAnsi="Arial" w:cs="Arial"/>
          <w:sz w:val="24"/>
          <w:szCs w:val="24"/>
        </w:rPr>
        <w:t>Perhatikan ilustrasi berikut ini</w:t>
      </w:r>
    </w:p>
    <w:p w14:paraId="49CAFD53" w14:textId="54CAE9AA" w:rsidR="00D33307" w:rsidRDefault="00D33307" w:rsidP="00DA0A8C">
      <w:pPr>
        <w:pStyle w:val="ListParagraph"/>
        <w:spacing w:line="360" w:lineRule="auto"/>
        <w:ind w:left="1080" w:firstLine="360"/>
        <w:jc w:val="center"/>
        <w:rPr>
          <w:rFonts w:ascii="Arial" w:hAnsi="Arial" w:cs="Arial"/>
          <w:sz w:val="24"/>
          <w:szCs w:val="24"/>
        </w:rPr>
      </w:pPr>
      <w:r>
        <w:rPr>
          <w:noProof/>
        </w:rPr>
        <w:drawing>
          <wp:inline distT="0" distB="0" distL="0" distR="0" wp14:anchorId="0B48BE15" wp14:editId="62E29A44">
            <wp:extent cx="4573270" cy="2343383"/>
            <wp:effectExtent l="0" t="0" r="0" b="0"/>
            <wp:docPr id="367201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5375" cy="2349586"/>
                    </a:xfrm>
                    <a:prstGeom prst="rect">
                      <a:avLst/>
                    </a:prstGeom>
                    <a:noFill/>
                    <a:ln>
                      <a:noFill/>
                    </a:ln>
                  </pic:spPr>
                </pic:pic>
              </a:graphicData>
            </a:graphic>
          </wp:inline>
        </w:drawing>
      </w:r>
    </w:p>
    <w:p w14:paraId="7F9E81A3" w14:textId="451622AB" w:rsidR="00DA0A8C" w:rsidRDefault="00DA0A8C" w:rsidP="00DA0A8C">
      <w:pPr>
        <w:pStyle w:val="ListParagraph"/>
        <w:spacing w:line="360" w:lineRule="auto"/>
        <w:ind w:left="1080" w:firstLine="360"/>
        <w:jc w:val="center"/>
        <w:rPr>
          <w:rFonts w:ascii="Arial" w:hAnsi="Arial" w:cs="Arial"/>
          <w:sz w:val="24"/>
          <w:szCs w:val="24"/>
        </w:rPr>
      </w:pPr>
      <w:r w:rsidRPr="00DA0A8C">
        <w:rPr>
          <w:rFonts w:ascii="Arial" w:hAnsi="Arial" w:cs="Arial"/>
          <w:sz w:val="18"/>
          <w:szCs w:val="18"/>
        </w:rPr>
        <w:t>https://www.nobledesktop.com/image/gitresources/git-branches-merge.png</w:t>
      </w:r>
    </w:p>
    <w:p w14:paraId="425B829F" w14:textId="417ABE71" w:rsidR="00D33307" w:rsidRDefault="00D33307" w:rsidP="00D33307">
      <w:pPr>
        <w:pStyle w:val="ListParagraph"/>
        <w:spacing w:line="360" w:lineRule="auto"/>
        <w:ind w:left="1080" w:firstLine="360"/>
        <w:jc w:val="both"/>
        <w:rPr>
          <w:rFonts w:ascii="Arial" w:hAnsi="Arial" w:cs="Arial"/>
          <w:sz w:val="24"/>
          <w:szCs w:val="24"/>
        </w:rPr>
      </w:pPr>
      <w:r w:rsidRPr="00D33307">
        <w:rPr>
          <w:rFonts w:ascii="Arial" w:hAnsi="Arial" w:cs="Arial"/>
          <w:sz w:val="24"/>
          <w:szCs w:val="24"/>
        </w:rPr>
        <w:t>Diagram ini menunjukkan bagaimana cabang-cabang dapat bercabang dari cabang master dan kemudian digabungkan kembali ke cabang master. Cabang biru ("Your Work") bercabang dari cabang master, melakukan beberapa commit, dan kemudian bergabung kembali ke cabang master. Demikian pula, cabang oranye ("Someone Else's Work") bercabang dari cabang master, melakukan satu commit, dan kemudian bergabung kembali ke cabang master.</w:t>
      </w:r>
    </w:p>
    <w:p w14:paraId="147E12CA" w14:textId="50BA919E" w:rsidR="00D07CBE" w:rsidRDefault="00DA0A8C" w:rsidP="00DA0A8C">
      <w:pPr>
        <w:pStyle w:val="ListParagraph"/>
        <w:numPr>
          <w:ilvl w:val="0"/>
          <w:numId w:val="12"/>
        </w:numPr>
        <w:spacing w:line="360" w:lineRule="auto"/>
        <w:jc w:val="both"/>
        <w:rPr>
          <w:rFonts w:ascii="Arial" w:hAnsi="Arial" w:cs="Arial"/>
          <w:sz w:val="24"/>
          <w:szCs w:val="24"/>
        </w:rPr>
      </w:pPr>
      <w:r w:rsidRPr="00DA0A8C">
        <w:rPr>
          <w:rFonts w:ascii="Arial" w:hAnsi="Arial" w:cs="Arial"/>
          <w:sz w:val="24"/>
          <w:szCs w:val="24"/>
        </w:rPr>
        <w:t>Membuat Branch Baru</w:t>
      </w:r>
    </w:p>
    <w:p w14:paraId="7ABF4454" w14:textId="1332992B" w:rsidR="00DA0A8C" w:rsidRDefault="00DA0A8C" w:rsidP="00DA0A8C">
      <w:pPr>
        <w:pStyle w:val="ListParagraph"/>
        <w:spacing w:line="360" w:lineRule="auto"/>
        <w:ind w:left="1440"/>
        <w:jc w:val="both"/>
        <w:rPr>
          <w:rFonts w:ascii="Arial" w:hAnsi="Arial" w:cs="Arial"/>
          <w:sz w:val="24"/>
          <w:szCs w:val="24"/>
        </w:rPr>
      </w:pPr>
      <w:r w:rsidRPr="00DA0A8C">
        <w:rPr>
          <w:rFonts w:ascii="Arial" w:hAnsi="Arial" w:cs="Arial"/>
          <w:sz w:val="24"/>
          <w:szCs w:val="24"/>
        </w:rPr>
        <w:lastRenderedPageBreak/>
        <w:t>Gunakan perintah berikut untuk membuat branch baru:</w:t>
      </w:r>
    </w:p>
    <w:p w14:paraId="0355FF7E" w14:textId="5F1E485D" w:rsidR="00DA0A8C" w:rsidRDefault="00DA0A8C" w:rsidP="00DA0A8C">
      <w:pPr>
        <w:pStyle w:val="ListParagraph"/>
        <w:spacing w:line="360" w:lineRule="auto"/>
        <w:ind w:left="1440"/>
        <w:jc w:val="both"/>
        <w:rPr>
          <w:rFonts w:ascii="Arial" w:hAnsi="Arial" w:cs="Arial"/>
          <w:sz w:val="24"/>
          <w:szCs w:val="24"/>
        </w:rPr>
      </w:pPr>
      <w:r w:rsidRPr="00DA0A8C">
        <w:rPr>
          <w:rFonts w:ascii="Arial" w:hAnsi="Arial" w:cs="Arial"/>
          <w:noProof/>
          <w:sz w:val="24"/>
          <w:szCs w:val="24"/>
        </w:rPr>
        <w:drawing>
          <wp:inline distT="0" distB="0" distL="0" distR="0" wp14:anchorId="27CB075B" wp14:editId="36F98C49">
            <wp:extent cx="4748530" cy="2798823"/>
            <wp:effectExtent l="0" t="0" r="0" b="1905"/>
            <wp:docPr id="15636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18998" name=""/>
                    <pic:cNvPicPr/>
                  </pic:nvPicPr>
                  <pic:blipFill>
                    <a:blip r:embed="rId65"/>
                    <a:stretch>
                      <a:fillRect/>
                    </a:stretch>
                  </pic:blipFill>
                  <pic:spPr>
                    <a:xfrm>
                      <a:off x="0" y="0"/>
                      <a:ext cx="4765609" cy="2808889"/>
                    </a:xfrm>
                    <a:prstGeom prst="rect">
                      <a:avLst/>
                    </a:prstGeom>
                  </pic:spPr>
                </pic:pic>
              </a:graphicData>
            </a:graphic>
          </wp:inline>
        </w:drawing>
      </w:r>
    </w:p>
    <w:p w14:paraId="5112169E" w14:textId="49385848" w:rsidR="00DA0A8C" w:rsidRDefault="00DA0A8C" w:rsidP="00DA0A8C">
      <w:pPr>
        <w:pStyle w:val="ListParagraph"/>
        <w:spacing w:line="360" w:lineRule="auto"/>
        <w:ind w:left="1440"/>
        <w:jc w:val="both"/>
        <w:rPr>
          <w:rFonts w:ascii="Arial" w:hAnsi="Arial" w:cs="Arial"/>
          <w:sz w:val="24"/>
          <w:szCs w:val="24"/>
        </w:rPr>
      </w:pPr>
      <w:r w:rsidRPr="00DA0A8C">
        <w:rPr>
          <w:rFonts w:ascii="Arial" w:hAnsi="Arial" w:cs="Arial"/>
          <w:noProof/>
          <w:sz w:val="24"/>
          <w:szCs w:val="24"/>
        </w:rPr>
        <w:drawing>
          <wp:inline distT="0" distB="0" distL="0" distR="0" wp14:anchorId="119F8CDD" wp14:editId="45567EFB">
            <wp:extent cx="4846224" cy="2895600"/>
            <wp:effectExtent l="0" t="0" r="0" b="0"/>
            <wp:docPr id="4349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20881" name=""/>
                    <pic:cNvPicPr/>
                  </pic:nvPicPr>
                  <pic:blipFill>
                    <a:blip r:embed="rId66"/>
                    <a:stretch>
                      <a:fillRect/>
                    </a:stretch>
                  </pic:blipFill>
                  <pic:spPr>
                    <a:xfrm>
                      <a:off x="0" y="0"/>
                      <a:ext cx="4855979" cy="2901429"/>
                    </a:xfrm>
                    <a:prstGeom prst="rect">
                      <a:avLst/>
                    </a:prstGeom>
                  </pic:spPr>
                </pic:pic>
              </a:graphicData>
            </a:graphic>
          </wp:inline>
        </w:drawing>
      </w:r>
    </w:p>
    <w:p w14:paraId="70FBA74A" w14:textId="77777777" w:rsidR="00DA0A8C" w:rsidRPr="00DA0A8C" w:rsidRDefault="00DA0A8C" w:rsidP="00DA0A8C">
      <w:pPr>
        <w:pStyle w:val="ListParagraph"/>
        <w:spacing w:line="360" w:lineRule="auto"/>
        <w:ind w:left="1440"/>
        <w:jc w:val="both"/>
        <w:rPr>
          <w:rFonts w:ascii="Arial" w:hAnsi="Arial" w:cs="Arial"/>
          <w:sz w:val="24"/>
          <w:szCs w:val="24"/>
        </w:rPr>
      </w:pPr>
      <w:r w:rsidRPr="00DA0A8C">
        <w:rPr>
          <w:rFonts w:ascii="Arial" w:hAnsi="Arial" w:cs="Arial"/>
          <w:sz w:val="24"/>
          <w:szCs w:val="24"/>
        </w:rPr>
        <w:t>Branch baru bernama fitur-login telah dibuat, tetapi kita masih berada di branch utama (main).</w:t>
      </w:r>
    </w:p>
    <w:p w14:paraId="110147A1" w14:textId="77777777" w:rsidR="00DA0A8C" w:rsidRDefault="00DA0A8C" w:rsidP="00DA0A8C">
      <w:pPr>
        <w:pStyle w:val="ListParagraph"/>
        <w:spacing w:line="360" w:lineRule="auto"/>
        <w:ind w:left="1440"/>
        <w:jc w:val="both"/>
        <w:rPr>
          <w:rFonts w:ascii="Arial" w:hAnsi="Arial" w:cs="Arial"/>
          <w:sz w:val="24"/>
          <w:szCs w:val="24"/>
        </w:rPr>
      </w:pPr>
    </w:p>
    <w:p w14:paraId="44A3A707" w14:textId="7DD38E55" w:rsidR="00DA0A8C" w:rsidRDefault="00DA0A8C" w:rsidP="00DA0A8C">
      <w:pPr>
        <w:pStyle w:val="ListParagraph"/>
        <w:numPr>
          <w:ilvl w:val="0"/>
          <w:numId w:val="12"/>
        </w:numPr>
        <w:spacing w:line="360" w:lineRule="auto"/>
        <w:jc w:val="both"/>
        <w:rPr>
          <w:rFonts w:ascii="Arial" w:hAnsi="Arial" w:cs="Arial"/>
          <w:sz w:val="24"/>
          <w:szCs w:val="24"/>
        </w:rPr>
      </w:pPr>
      <w:r w:rsidRPr="00DA0A8C">
        <w:rPr>
          <w:rFonts w:ascii="Arial" w:hAnsi="Arial" w:cs="Arial"/>
          <w:sz w:val="24"/>
          <w:szCs w:val="24"/>
        </w:rPr>
        <w:t>Berpindah ke Branch Lain</w:t>
      </w:r>
    </w:p>
    <w:p w14:paraId="00713132" w14:textId="3F430860" w:rsidR="00DA0A8C" w:rsidRDefault="00B0717D" w:rsidP="00DA0A8C">
      <w:pPr>
        <w:pStyle w:val="ListParagraph"/>
        <w:spacing w:line="360" w:lineRule="auto"/>
        <w:ind w:left="1440"/>
        <w:jc w:val="both"/>
        <w:rPr>
          <w:rFonts w:ascii="Arial" w:hAnsi="Arial" w:cs="Arial"/>
          <w:sz w:val="24"/>
          <w:szCs w:val="24"/>
        </w:rPr>
      </w:pPr>
      <w:r>
        <w:rPr>
          <w:rFonts w:ascii="Arial" w:hAnsi="Arial" w:cs="Arial"/>
          <w:sz w:val="24"/>
          <w:szCs w:val="24"/>
        </w:rPr>
        <w:t>Untuk berpindah ke Branch lain yang sudah dibuat gunakan perintah :</w:t>
      </w:r>
    </w:p>
    <w:p w14:paraId="1C707555" w14:textId="7BB7C94B" w:rsidR="00B0717D" w:rsidRDefault="00B0717D" w:rsidP="00DA0A8C">
      <w:pPr>
        <w:pStyle w:val="ListParagraph"/>
        <w:spacing w:line="360" w:lineRule="auto"/>
        <w:ind w:left="1440"/>
        <w:jc w:val="both"/>
        <w:rPr>
          <w:rFonts w:ascii="Arial" w:hAnsi="Arial" w:cs="Arial"/>
          <w:sz w:val="24"/>
          <w:szCs w:val="24"/>
        </w:rPr>
      </w:pPr>
      <w:r w:rsidRPr="00B0717D">
        <w:rPr>
          <w:rFonts w:ascii="Arial" w:hAnsi="Arial" w:cs="Arial"/>
          <w:noProof/>
          <w:sz w:val="24"/>
          <w:szCs w:val="24"/>
        </w:rPr>
        <w:lastRenderedPageBreak/>
        <w:drawing>
          <wp:inline distT="0" distB="0" distL="0" distR="0" wp14:anchorId="54B22BBF" wp14:editId="77D351FC">
            <wp:extent cx="4779010" cy="2888797"/>
            <wp:effectExtent l="0" t="0" r="2540" b="6985"/>
            <wp:docPr id="122181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1742" name=""/>
                    <pic:cNvPicPr/>
                  </pic:nvPicPr>
                  <pic:blipFill>
                    <a:blip r:embed="rId67"/>
                    <a:stretch>
                      <a:fillRect/>
                    </a:stretch>
                  </pic:blipFill>
                  <pic:spPr>
                    <a:xfrm>
                      <a:off x="0" y="0"/>
                      <a:ext cx="4790493" cy="2895738"/>
                    </a:xfrm>
                    <a:prstGeom prst="rect">
                      <a:avLst/>
                    </a:prstGeom>
                  </pic:spPr>
                </pic:pic>
              </a:graphicData>
            </a:graphic>
          </wp:inline>
        </w:drawing>
      </w:r>
    </w:p>
    <w:p w14:paraId="68049FD0" w14:textId="3EB23849" w:rsidR="00DA0A8C" w:rsidRDefault="00976B28" w:rsidP="00DA0A8C">
      <w:pPr>
        <w:pStyle w:val="ListParagraph"/>
        <w:spacing w:line="360" w:lineRule="auto"/>
        <w:ind w:left="1440"/>
        <w:jc w:val="both"/>
        <w:rPr>
          <w:rFonts w:ascii="Arial" w:hAnsi="Arial" w:cs="Arial"/>
          <w:sz w:val="24"/>
          <w:szCs w:val="24"/>
          <w:lang w:val="fi-FI"/>
        </w:rPr>
      </w:pPr>
      <w:r w:rsidRPr="00976B28">
        <w:rPr>
          <w:rFonts w:ascii="Arial" w:hAnsi="Arial" w:cs="Arial"/>
          <w:sz w:val="24"/>
          <w:szCs w:val="24"/>
          <w:lang w:val="fi-FI"/>
        </w:rPr>
        <w:t>Berikut tampilan Ketika sukses b</w:t>
      </w:r>
      <w:r>
        <w:rPr>
          <w:rFonts w:ascii="Arial" w:hAnsi="Arial" w:cs="Arial"/>
          <w:sz w:val="24"/>
          <w:szCs w:val="24"/>
          <w:lang w:val="fi-FI"/>
        </w:rPr>
        <w:t>erpindah branch</w:t>
      </w:r>
    </w:p>
    <w:p w14:paraId="0CFBB7E3" w14:textId="75FD8D19" w:rsidR="00976B28" w:rsidRDefault="00976B28" w:rsidP="00DA0A8C">
      <w:pPr>
        <w:pStyle w:val="ListParagraph"/>
        <w:spacing w:line="360" w:lineRule="auto"/>
        <w:ind w:left="1440"/>
        <w:jc w:val="both"/>
        <w:rPr>
          <w:rFonts w:ascii="Arial" w:hAnsi="Arial" w:cs="Arial"/>
          <w:sz w:val="24"/>
          <w:szCs w:val="24"/>
          <w:lang w:val="fi-FI"/>
        </w:rPr>
      </w:pPr>
      <w:r w:rsidRPr="00976B28">
        <w:rPr>
          <w:rFonts w:ascii="Arial" w:hAnsi="Arial" w:cs="Arial"/>
          <w:noProof/>
          <w:sz w:val="24"/>
          <w:szCs w:val="24"/>
          <w:lang w:val="fi-FI"/>
        </w:rPr>
        <w:drawing>
          <wp:inline distT="0" distB="0" distL="0" distR="0" wp14:anchorId="1B1AEF85" wp14:editId="74F6E39E">
            <wp:extent cx="4790052" cy="2849880"/>
            <wp:effectExtent l="0" t="0" r="0" b="7620"/>
            <wp:docPr id="10709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2929" name=""/>
                    <pic:cNvPicPr/>
                  </pic:nvPicPr>
                  <pic:blipFill>
                    <a:blip r:embed="rId68"/>
                    <a:stretch>
                      <a:fillRect/>
                    </a:stretch>
                  </pic:blipFill>
                  <pic:spPr>
                    <a:xfrm>
                      <a:off x="0" y="0"/>
                      <a:ext cx="4796444" cy="2853683"/>
                    </a:xfrm>
                    <a:prstGeom prst="rect">
                      <a:avLst/>
                    </a:prstGeom>
                  </pic:spPr>
                </pic:pic>
              </a:graphicData>
            </a:graphic>
          </wp:inline>
        </w:drawing>
      </w:r>
    </w:p>
    <w:p w14:paraId="6CDBC72B" w14:textId="77777777" w:rsidR="00D07CBE" w:rsidRPr="00976B28" w:rsidRDefault="00D07CBE" w:rsidP="00D07CBE">
      <w:pPr>
        <w:pStyle w:val="ListParagraph"/>
        <w:spacing w:line="360" w:lineRule="auto"/>
        <w:ind w:left="1080"/>
        <w:jc w:val="both"/>
        <w:rPr>
          <w:rFonts w:ascii="Arial" w:hAnsi="Arial" w:cs="Arial"/>
          <w:sz w:val="24"/>
          <w:szCs w:val="24"/>
          <w:lang w:val="fi-FI"/>
        </w:rPr>
      </w:pPr>
    </w:p>
    <w:p w14:paraId="4BF01F83" w14:textId="3258B2D7" w:rsidR="00AA1431" w:rsidRDefault="00976B28" w:rsidP="00AA1431">
      <w:pPr>
        <w:pStyle w:val="ListParagraph"/>
        <w:numPr>
          <w:ilvl w:val="0"/>
          <w:numId w:val="9"/>
        </w:numPr>
        <w:spacing w:line="360" w:lineRule="auto"/>
        <w:jc w:val="both"/>
        <w:rPr>
          <w:rFonts w:ascii="Arial" w:hAnsi="Arial" w:cs="Arial"/>
          <w:sz w:val="24"/>
          <w:szCs w:val="24"/>
        </w:rPr>
      </w:pPr>
      <w:r>
        <w:rPr>
          <w:rFonts w:ascii="Arial" w:hAnsi="Arial" w:cs="Arial"/>
          <w:sz w:val="24"/>
          <w:szCs w:val="24"/>
        </w:rPr>
        <w:t>Menggabungkan Branch</w:t>
      </w:r>
    </w:p>
    <w:p w14:paraId="787AEEBE" w14:textId="17BD29A8" w:rsidR="00976B28" w:rsidRDefault="00976B28" w:rsidP="00976B28">
      <w:pPr>
        <w:pStyle w:val="ListParagraph"/>
        <w:spacing w:line="360" w:lineRule="auto"/>
        <w:ind w:left="1080"/>
        <w:jc w:val="both"/>
        <w:rPr>
          <w:rFonts w:ascii="Arial" w:hAnsi="Arial" w:cs="Arial"/>
          <w:sz w:val="24"/>
          <w:szCs w:val="24"/>
        </w:rPr>
      </w:pPr>
      <w:r w:rsidRPr="00976B28">
        <w:rPr>
          <w:rFonts w:ascii="Arial" w:hAnsi="Arial" w:cs="Arial"/>
          <w:sz w:val="24"/>
          <w:szCs w:val="24"/>
        </w:rPr>
        <w:t>Setelah menyelesaikan pekerjaan dalam branch fitur, langkah selanjutnya adalah menggabungkannya ke cabang utama (main branch) untuk memastikan perubahan yang telah dilakukan dapat diintegrasikan dengan kode utama. Proses ini dikenal sebagai merging. Sebelum melakukan merging, penting untuk memastikan bahwa perubahan telah diuji dan divalidasi agar tidak menyebabkan masalah pada kode utama.</w:t>
      </w:r>
      <w:r>
        <w:rPr>
          <w:rFonts w:ascii="Arial" w:hAnsi="Arial" w:cs="Arial"/>
          <w:sz w:val="24"/>
          <w:szCs w:val="24"/>
        </w:rPr>
        <w:t xml:space="preserve"> Berikut Langkah-langkah Merge Branch </w:t>
      </w:r>
    </w:p>
    <w:p w14:paraId="78BC0018" w14:textId="24306094" w:rsidR="00976B28" w:rsidRDefault="00976B28" w:rsidP="00976B28">
      <w:pPr>
        <w:pStyle w:val="ListParagraph"/>
        <w:numPr>
          <w:ilvl w:val="0"/>
          <w:numId w:val="13"/>
        </w:numPr>
        <w:spacing w:line="360" w:lineRule="auto"/>
        <w:jc w:val="both"/>
        <w:rPr>
          <w:rFonts w:ascii="Arial" w:hAnsi="Arial" w:cs="Arial"/>
          <w:sz w:val="24"/>
          <w:szCs w:val="24"/>
        </w:rPr>
      </w:pPr>
      <w:r w:rsidRPr="00976B28">
        <w:rPr>
          <w:rFonts w:ascii="Arial" w:hAnsi="Arial" w:cs="Arial"/>
          <w:sz w:val="24"/>
          <w:szCs w:val="24"/>
        </w:rPr>
        <w:lastRenderedPageBreak/>
        <w:t>Pastikan sudah berada di brach ma</w:t>
      </w:r>
      <w:r>
        <w:rPr>
          <w:rFonts w:ascii="Arial" w:hAnsi="Arial" w:cs="Arial"/>
          <w:sz w:val="24"/>
          <w:szCs w:val="24"/>
        </w:rPr>
        <w:t>ster</w:t>
      </w:r>
      <w:r w:rsidR="00F861CB">
        <w:rPr>
          <w:rFonts w:ascii="Arial" w:hAnsi="Arial" w:cs="Arial"/>
          <w:sz w:val="24"/>
          <w:szCs w:val="24"/>
        </w:rPr>
        <w:t xml:space="preserve"> dengan melakukan git switch ke master</w:t>
      </w:r>
    </w:p>
    <w:p w14:paraId="33DF697D" w14:textId="2BF69920" w:rsidR="00976B28" w:rsidRDefault="00F861CB" w:rsidP="00976B28">
      <w:pPr>
        <w:pStyle w:val="ListParagraph"/>
        <w:spacing w:line="360" w:lineRule="auto"/>
        <w:ind w:left="18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2E5D37EB" wp14:editId="36C6C175">
                <wp:simplePos x="0" y="0"/>
                <wp:positionH relativeFrom="margin">
                  <wp:align>right</wp:align>
                </wp:positionH>
                <wp:positionV relativeFrom="paragraph">
                  <wp:posOffset>1855470</wp:posOffset>
                </wp:positionV>
                <wp:extent cx="4552950" cy="762000"/>
                <wp:effectExtent l="19050" t="19050" r="19050" b="19050"/>
                <wp:wrapNone/>
                <wp:docPr id="214847199" name="Rectangle 3"/>
                <wp:cNvGraphicFramePr/>
                <a:graphic xmlns:a="http://schemas.openxmlformats.org/drawingml/2006/main">
                  <a:graphicData uri="http://schemas.microsoft.com/office/word/2010/wordprocessingShape">
                    <wps:wsp>
                      <wps:cNvSpPr/>
                      <wps:spPr>
                        <a:xfrm>
                          <a:off x="0" y="0"/>
                          <a:ext cx="4552950" cy="762000"/>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B89E91" id="Rectangle 3" o:spid="_x0000_s1026" style="position:absolute;margin-left:307.3pt;margin-top:146.1pt;width:358.5pt;height:60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" filled="f" strokecolor="yellow" strokeweight="2.25pt">
                <w10:wrap anchorx="margin"/>
              </v:rect>
            </w:pict>
          </mc:Fallback>
        </mc:AlternateContent>
      </w:r>
      <w:r w:rsidRPr="00F861CB">
        <w:rPr>
          <w:rFonts w:ascii="Arial" w:hAnsi="Arial" w:cs="Arial"/>
          <w:noProof/>
          <w:sz w:val="24"/>
          <w:szCs w:val="24"/>
        </w:rPr>
        <w:drawing>
          <wp:inline distT="0" distB="0" distL="0" distR="0" wp14:anchorId="1FEC7DF9" wp14:editId="068D19AD">
            <wp:extent cx="4634230" cy="2815657"/>
            <wp:effectExtent l="0" t="0" r="0" b="3810"/>
            <wp:docPr id="97906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3961" name=""/>
                    <pic:cNvPicPr/>
                  </pic:nvPicPr>
                  <pic:blipFill>
                    <a:blip r:embed="rId69"/>
                    <a:stretch>
                      <a:fillRect/>
                    </a:stretch>
                  </pic:blipFill>
                  <pic:spPr>
                    <a:xfrm>
                      <a:off x="0" y="0"/>
                      <a:ext cx="4644818" cy="2822090"/>
                    </a:xfrm>
                    <a:prstGeom prst="rect">
                      <a:avLst/>
                    </a:prstGeom>
                  </pic:spPr>
                </pic:pic>
              </a:graphicData>
            </a:graphic>
          </wp:inline>
        </w:drawing>
      </w:r>
    </w:p>
    <w:p w14:paraId="12EECE26" w14:textId="6B44ECC5" w:rsidR="00976B28" w:rsidRDefault="00976B28" w:rsidP="00976B28">
      <w:pPr>
        <w:pStyle w:val="ListParagraph"/>
        <w:numPr>
          <w:ilvl w:val="0"/>
          <w:numId w:val="13"/>
        </w:numPr>
        <w:spacing w:line="360" w:lineRule="auto"/>
        <w:jc w:val="both"/>
        <w:rPr>
          <w:rFonts w:ascii="Arial" w:hAnsi="Arial" w:cs="Arial"/>
          <w:sz w:val="24"/>
          <w:szCs w:val="24"/>
          <w:lang w:val="fi-FI"/>
        </w:rPr>
      </w:pPr>
      <w:r w:rsidRPr="00F861CB">
        <w:rPr>
          <w:rFonts w:ascii="Arial" w:hAnsi="Arial" w:cs="Arial"/>
          <w:sz w:val="24"/>
          <w:szCs w:val="24"/>
          <w:lang w:val="fi-FI"/>
        </w:rPr>
        <w:t>Jalankan merge</w:t>
      </w:r>
      <w:r w:rsidR="00F861CB" w:rsidRPr="00F861CB">
        <w:rPr>
          <w:rFonts w:ascii="Arial" w:hAnsi="Arial" w:cs="Arial"/>
          <w:sz w:val="24"/>
          <w:szCs w:val="24"/>
          <w:lang w:val="fi-FI"/>
        </w:rPr>
        <w:t xml:space="preserve"> dengan perintah</w:t>
      </w:r>
      <w:r w:rsidR="00F861CB">
        <w:rPr>
          <w:rFonts w:ascii="Arial" w:hAnsi="Arial" w:cs="Arial"/>
          <w:sz w:val="24"/>
          <w:szCs w:val="24"/>
          <w:lang w:val="fi-FI"/>
        </w:rPr>
        <w:t xml:space="preserve"> git merge</w:t>
      </w:r>
    </w:p>
    <w:p w14:paraId="7635D105" w14:textId="7A5262FE" w:rsidR="00F861CB" w:rsidRDefault="00F861CB" w:rsidP="00F861CB">
      <w:pPr>
        <w:pStyle w:val="ListParagraph"/>
        <w:spacing w:line="360" w:lineRule="auto"/>
        <w:ind w:left="1800"/>
        <w:jc w:val="both"/>
        <w:rPr>
          <w:rFonts w:ascii="Arial" w:hAnsi="Arial" w:cs="Arial"/>
          <w:sz w:val="24"/>
          <w:szCs w:val="24"/>
          <w:lang w:val="fi-FI"/>
        </w:rPr>
      </w:pPr>
      <w:r w:rsidRPr="00F861CB">
        <w:rPr>
          <w:rFonts w:ascii="Arial" w:hAnsi="Arial" w:cs="Arial"/>
          <w:noProof/>
          <w:sz w:val="24"/>
          <w:szCs w:val="24"/>
          <w:lang w:val="fi-FI"/>
        </w:rPr>
        <w:drawing>
          <wp:inline distT="0" distB="0" distL="0" distR="0" wp14:anchorId="45ACA6F4" wp14:editId="234D8485">
            <wp:extent cx="4634230" cy="2786391"/>
            <wp:effectExtent l="0" t="0" r="0" b="0"/>
            <wp:docPr id="55326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0099" name=""/>
                    <pic:cNvPicPr/>
                  </pic:nvPicPr>
                  <pic:blipFill>
                    <a:blip r:embed="rId70"/>
                    <a:stretch>
                      <a:fillRect/>
                    </a:stretch>
                  </pic:blipFill>
                  <pic:spPr>
                    <a:xfrm>
                      <a:off x="0" y="0"/>
                      <a:ext cx="4641626" cy="2790838"/>
                    </a:xfrm>
                    <a:prstGeom prst="rect">
                      <a:avLst/>
                    </a:prstGeom>
                  </pic:spPr>
                </pic:pic>
              </a:graphicData>
            </a:graphic>
          </wp:inline>
        </w:drawing>
      </w:r>
    </w:p>
    <w:p w14:paraId="6EFAD177" w14:textId="58C245BD" w:rsidR="00F861CB" w:rsidRPr="00F861CB" w:rsidRDefault="00F861CB" w:rsidP="00F861CB">
      <w:pPr>
        <w:pStyle w:val="ListParagraph"/>
        <w:spacing w:line="360" w:lineRule="auto"/>
        <w:ind w:left="1800"/>
        <w:jc w:val="both"/>
        <w:rPr>
          <w:rFonts w:ascii="Arial" w:hAnsi="Arial" w:cs="Arial"/>
          <w:sz w:val="24"/>
          <w:szCs w:val="24"/>
        </w:rPr>
      </w:pPr>
      <w:r w:rsidRPr="00F861CB">
        <w:rPr>
          <w:rFonts w:ascii="Arial" w:hAnsi="Arial" w:cs="Arial"/>
          <w:sz w:val="24"/>
          <w:szCs w:val="24"/>
        </w:rPr>
        <w:t>Berikut contoh penerapan git m</w:t>
      </w:r>
      <w:r>
        <w:rPr>
          <w:rFonts w:ascii="Arial" w:hAnsi="Arial" w:cs="Arial"/>
          <w:sz w:val="24"/>
          <w:szCs w:val="24"/>
        </w:rPr>
        <w:t>erge dan berhasil</w:t>
      </w:r>
      <w:r w:rsidR="00260698">
        <w:rPr>
          <w:rFonts w:ascii="Arial" w:hAnsi="Arial" w:cs="Arial"/>
          <w:sz w:val="24"/>
          <w:szCs w:val="24"/>
        </w:rPr>
        <w:t xml:space="preserve"> melakukan merge dari branch fitur-login ke branch master</w:t>
      </w:r>
    </w:p>
    <w:p w14:paraId="669886F5" w14:textId="2CB895D7" w:rsidR="00F861CB" w:rsidRDefault="00F861CB" w:rsidP="00F861CB">
      <w:pPr>
        <w:pStyle w:val="ListParagraph"/>
        <w:spacing w:line="360" w:lineRule="auto"/>
        <w:ind w:left="1800"/>
        <w:jc w:val="both"/>
        <w:rPr>
          <w:rFonts w:ascii="Arial" w:hAnsi="Arial" w:cs="Arial"/>
          <w:sz w:val="24"/>
          <w:szCs w:val="24"/>
        </w:rPr>
      </w:pPr>
      <w:r w:rsidRPr="00F861CB">
        <w:rPr>
          <w:rFonts w:ascii="Arial" w:hAnsi="Arial" w:cs="Arial"/>
          <w:noProof/>
          <w:sz w:val="24"/>
          <w:szCs w:val="24"/>
        </w:rPr>
        <w:lastRenderedPageBreak/>
        <w:drawing>
          <wp:inline distT="0" distB="0" distL="0" distR="0" wp14:anchorId="405911AD" wp14:editId="2805DED7">
            <wp:extent cx="4642426" cy="1813560"/>
            <wp:effectExtent l="0" t="0" r="6350" b="0"/>
            <wp:docPr id="208346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69015" name=""/>
                    <pic:cNvPicPr/>
                  </pic:nvPicPr>
                  <pic:blipFill>
                    <a:blip r:embed="rId71"/>
                    <a:stretch>
                      <a:fillRect/>
                    </a:stretch>
                  </pic:blipFill>
                  <pic:spPr>
                    <a:xfrm>
                      <a:off x="0" y="0"/>
                      <a:ext cx="4660854" cy="1820759"/>
                    </a:xfrm>
                    <a:prstGeom prst="rect">
                      <a:avLst/>
                    </a:prstGeom>
                  </pic:spPr>
                </pic:pic>
              </a:graphicData>
            </a:graphic>
          </wp:inline>
        </w:drawing>
      </w:r>
    </w:p>
    <w:p w14:paraId="0D62D54E" w14:textId="77777777" w:rsidR="00976B28" w:rsidRPr="00976B28" w:rsidRDefault="00976B28" w:rsidP="00976B28">
      <w:pPr>
        <w:pStyle w:val="ListParagraph"/>
        <w:spacing w:line="360" w:lineRule="auto"/>
        <w:ind w:left="1080"/>
        <w:jc w:val="both"/>
        <w:rPr>
          <w:rFonts w:ascii="Arial" w:hAnsi="Arial" w:cs="Arial"/>
          <w:sz w:val="24"/>
          <w:szCs w:val="24"/>
        </w:rPr>
      </w:pPr>
    </w:p>
    <w:p w14:paraId="4C1DE05D" w14:textId="77096A59" w:rsidR="00AA1431" w:rsidRDefault="00AC51E6" w:rsidP="00AA1431">
      <w:pPr>
        <w:pStyle w:val="ListParagraph"/>
        <w:numPr>
          <w:ilvl w:val="0"/>
          <w:numId w:val="9"/>
        </w:numPr>
        <w:spacing w:line="360" w:lineRule="auto"/>
        <w:jc w:val="both"/>
        <w:rPr>
          <w:rFonts w:ascii="Arial" w:hAnsi="Arial" w:cs="Arial"/>
          <w:sz w:val="24"/>
          <w:szCs w:val="24"/>
        </w:rPr>
      </w:pPr>
      <w:r>
        <w:rPr>
          <w:rFonts w:ascii="Arial" w:hAnsi="Arial" w:cs="Arial"/>
          <w:sz w:val="24"/>
          <w:szCs w:val="24"/>
        </w:rPr>
        <w:t>Mengatasi Konflik Merge</w:t>
      </w:r>
    </w:p>
    <w:p w14:paraId="5D0886E9" w14:textId="016DDD9C" w:rsidR="00AC51E6" w:rsidRDefault="00E0524D" w:rsidP="00AC51E6">
      <w:pPr>
        <w:pStyle w:val="ListParagraph"/>
        <w:spacing w:line="360" w:lineRule="auto"/>
        <w:ind w:left="1080"/>
        <w:jc w:val="both"/>
        <w:rPr>
          <w:rFonts w:ascii="Arial" w:hAnsi="Arial" w:cs="Arial"/>
          <w:sz w:val="24"/>
          <w:szCs w:val="24"/>
        </w:rPr>
      </w:pPr>
      <w:r w:rsidRPr="00E0524D">
        <w:rPr>
          <w:rFonts w:ascii="Arial" w:hAnsi="Arial" w:cs="Arial"/>
          <w:sz w:val="24"/>
          <w:szCs w:val="24"/>
        </w:rPr>
        <w:t>Konflik terjadi ketika Git tidak bisa menggabungkan perubahan secara otomatis karena ada modifikasi pada baris kode yang sama di cabang yang berbeda. Hal ini sering terjadi saat beberapa pengembang bekerja pada bagian yang sama dari suatu file dan melakukan perubahan yang tidak kompatibel. Ketika Git mendeteksi perubahan yang tumpang tindih pada baris yang sama, Git tidak dapat memutuskan versi mana yang harus dipertahankan, sehingga memerlukan intervensi manual untuk menyelesaikan konflik</w:t>
      </w:r>
      <w:r>
        <w:rPr>
          <w:rFonts w:ascii="Arial" w:hAnsi="Arial" w:cs="Arial"/>
          <w:sz w:val="24"/>
          <w:szCs w:val="24"/>
        </w:rPr>
        <w:t>.</w:t>
      </w:r>
    </w:p>
    <w:p w14:paraId="1689A36B" w14:textId="645C3421" w:rsidR="009C4559" w:rsidRDefault="009C4559" w:rsidP="00AC51E6">
      <w:pPr>
        <w:pStyle w:val="ListParagraph"/>
        <w:spacing w:line="360" w:lineRule="auto"/>
        <w:ind w:left="1080"/>
        <w:jc w:val="both"/>
        <w:rPr>
          <w:rFonts w:ascii="Arial" w:hAnsi="Arial" w:cs="Arial"/>
          <w:sz w:val="24"/>
          <w:szCs w:val="24"/>
        </w:rPr>
      </w:pPr>
      <w:r>
        <w:rPr>
          <w:rFonts w:ascii="Arial" w:hAnsi="Arial" w:cs="Arial"/>
          <w:sz w:val="24"/>
          <w:szCs w:val="24"/>
        </w:rPr>
        <w:t>Berikut contoh pesan erornya</w:t>
      </w:r>
    </w:p>
    <w:p w14:paraId="707D2D61" w14:textId="6A65E85F" w:rsidR="00E0524D" w:rsidRDefault="009C4559" w:rsidP="00AC51E6">
      <w:pPr>
        <w:pStyle w:val="ListParagraph"/>
        <w:spacing w:line="360" w:lineRule="auto"/>
        <w:ind w:left="1080"/>
        <w:jc w:val="both"/>
        <w:rPr>
          <w:rFonts w:ascii="Arial" w:hAnsi="Arial" w:cs="Arial"/>
          <w:sz w:val="24"/>
          <w:szCs w:val="24"/>
        </w:rPr>
      </w:pPr>
      <w:r w:rsidRPr="009C4559">
        <w:rPr>
          <w:rFonts w:ascii="Arial" w:hAnsi="Arial" w:cs="Arial"/>
          <w:noProof/>
          <w:sz w:val="24"/>
          <w:szCs w:val="24"/>
        </w:rPr>
        <w:drawing>
          <wp:inline distT="0" distB="0" distL="0" distR="0" wp14:anchorId="6290701B" wp14:editId="7FEA80FF">
            <wp:extent cx="4922520" cy="540061"/>
            <wp:effectExtent l="0" t="0" r="0" b="0"/>
            <wp:docPr id="6374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9454" name=""/>
                    <pic:cNvPicPr/>
                  </pic:nvPicPr>
                  <pic:blipFill>
                    <a:blip r:embed="rId72"/>
                    <a:stretch>
                      <a:fillRect/>
                    </a:stretch>
                  </pic:blipFill>
                  <pic:spPr>
                    <a:xfrm>
                      <a:off x="0" y="0"/>
                      <a:ext cx="4963980" cy="544610"/>
                    </a:xfrm>
                    <a:prstGeom prst="rect">
                      <a:avLst/>
                    </a:prstGeom>
                  </pic:spPr>
                </pic:pic>
              </a:graphicData>
            </a:graphic>
          </wp:inline>
        </w:drawing>
      </w:r>
    </w:p>
    <w:p w14:paraId="2505B7E4" w14:textId="1A8F78B0" w:rsidR="009C4559" w:rsidRDefault="009C4559" w:rsidP="009C4559">
      <w:pPr>
        <w:pStyle w:val="ListParagraph"/>
        <w:numPr>
          <w:ilvl w:val="0"/>
          <w:numId w:val="13"/>
        </w:numPr>
        <w:spacing w:line="360" w:lineRule="auto"/>
        <w:jc w:val="both"/>
        <w:rPr>
          <w:rFonts w:ascii="Arial" w:hAnsi="Arial" w:cs="Arial"/>
          <w:sz w:val="24"/>
          <w:szCs w:val="24"/>
        </w:rPr>
      </w:pPr>
      <w:r w:rsidRPr="009C4559">
        <w:rPr>
          <w:rFonts w:ascii="Arial" w:hAnsi="Arial" w:cs="Arial"/>
          <w:sz w:val="24"/>
          <w:szCs w:val="24"/>
        </w:rPr>
        <w:t>Buka file yang mengalami konflik (index.html), dan Git akan menandai bagian yang bermasalah</w:t>
      </w:r>
    </w:p>
    <w:p w14:paraId="2F94F7D0" w14:textId="4F3987ED" w:rsidR="009C4559" w:rsidRPr="009C4559" w:rsidRDefault="009C4559" w:rsidP="009C4559">
      <w:pPr>
        <w:pStyle w:val="ListParagraph"/>
        <w:numPr>
          <w:ilvl w:val="0"/>
          <w:numId w:val="13"/>
        </w:numPr>
        <w:spacing w:line="360" w:lineRule="auto"/>
        <w:jc w:val="both"/>
        <w:rPr>
          <w:rFonts w:ascii="Arial" w:hAnsi="Arial" w:cs="Arial"/>
          <w:sz w:val="24"/>
          <w:szCs w:val="24"/>
        </w:rPr>
      </w:pPr>
      <w:r w:rsidRPr="009C4559">
        <w:rPr>
          <w:rFonts w:ascii="Arial" w:hAnsi="Arial" w:cs="Arial"/>
          <w:sz w:val="24"/>
          <w:szCs w:val="24"/>
        </w:rPr>
        <w:t>Edit file dan pilih kode yang benar.</w:t>
      </w:r>
    </w:p>
    <w:p w14:paraId="592DDBBB" w14:textId="2B71170A" w:rsidR="009C4559" w:rsidRDefault="009C4559" w:rsidP="009C4559">
      <w:pPr>
        <w:pStyle w:val="ListParagraph"/>
        <w:numPr>
          <w:ilvl w:val="0"/>
          <w:numId w:val="13"/>
        </w:numPr>
        <w:spacing w:line="360" w:lineRule="auto"/>
        <w:jc w:val="both"/>
        <w:rPr>
          <w:rFonts w:ascii="Arial" w:hAnsi="Arial" w:cs="Arial"/>
          <w:sz w:val="24"/>
          <w:szCs w:val="24"/>
        </w:rPr>
      </w:pPr>
      <w:r w:rsidRPr="009C4559">
        <w:rPr>
          <w:rFonts w:ascii="Arial" w:hAnsi="Arial" w:cs="Arial"/>
          <w:sz w:val="24"/>
          <w:szCs w:val="24"/>
        </w:rPr>
        <w:t>Setelah mengedit, simpan dan a</w:t>
      </w:r>
      <w:r>
        <w:rPr>
          <w:rFonts w:ascii="Arial" w:hAnsi="Arial" w:cs="Arial"/>
          <w:sz w:val="24"/>
          <w:szCs w:val="24"/>
        </w:rPr>
        <w:t>dd</w:t>
      </w:r>
    </w:p>
    <w:p w14:paraId="635FE86B" w14:textId="3C784F8D" w:rsidR="009C4559" w:rsidRDefault="009C4559" w:rsidP="009C4559">
      <w:pPr>
        <w:pStyle w:val="ListParagraph"/>
        <w:spacing w:line="360" w:lineRule="auto"/>
        <w:ind w:left="1800"/>
        <w:jc w:val="both"/>
        <w:rPr>
          <w:rFonts w:ascii="Arial" w:hAnsi="Arial" w:cs="Arial"/>
          <w:sz w:val="24"/>
          <w:szCs w:val="24"/>
        </w:rPr>
      </w:pPr>
      <w:r w:rsidRPr="009C4559">
        <w:rPr>
          <w:rFonts w:ascii="Arial" w:hAnsi="Arial" w:cs="Arial"/>
          <w:noProof/>
          <w:sz w:val="24"/>
          <w:szCs w:val="24"/>
        </w:rPr>
        <w:lastRenderedPageBreak/>
        <w:drawing>
          <wp:inline distT="0" distB="0" distL="0" distR="0" wp14:anchorId="6E90B2B4" wp14:editId="6543A02E">
            <wp:extent cx="4587240" cy="2976058"/>
            <wp:effectExtent l="0" t="0" r="3810" b="0"/>
            <wp:docPr id="23524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8631" name=""/>
                    <pic:cNvPicPr/>
                  </pic:nvPicPr>
                  <pic:blipFill rotWithShape="1">
                    <a:blip r:embed="rId73"/>
                    <a:srcRect l="545" t="420"/>
                    <a:stretch/>
                  </pic:blipFill>
                  <pic:spPr bwMode="auto">
                    <a:xfrm>
                      <a:off x="0" y="0"/>
                      <a:ext cx="4596770" cy="2982241"/>
                    </a:xfrm>
                    <a:prstGeom prst="rect">
                      <a:avLst/>
                    </a:prstGeom>
                    <a:ln>
                      <a:noFill/>
                    </a:ln>
                    <a:extLst>
                      <a:ext uri="{53640926-AAD7-44D8-BBD7-CCE9431645EC}">
                        <a14:shadowObscured xmlns:a14="http://schemas.microsoft.com/office/drawing/2010/main"/>
                      </a:ext>
                    </a:extLst>
                  </pic:spPr>
                </pic:pic>
              </a:graphicData>
            </a:graphic>
          </wp:inline>
        </w:drawing>
      </w:r>
    </w:p>
    <w:p w14:paraId="4E40F1F4" w14:textId="4C5FC476" w:rsidR="009C4559" w:rsidRDefault="009C4559" w:rsidP="009C4559">
      <w:pPr>
        <w:pStyle w:val="ListParagraph"/>
        <w:numPr>
          <w:ilvl w:val="0"/>
          <w:numId w:val="13"/>
        </w:numPr>
        <w:spacing w:line="360" w:lineRule="auto"/>
        <w:jc w:val="both"/>
        <w:rPr>
          <w:rFonts w:ascii="Arial" w:hAnsi="Arial" w:cs="Arial"/>
          <w:sz w:val="24"/>
          <w:szCs w:val="24"/>
        </w:rPr>
      </w:pPr>
      <w:r>
        <w:rPr>
          <w:rFonts w:ascii="Arial" w:hAnsi="Arial" w:cs="Arial"/>
          <w:sz w:val="24"/>
          <w:szCs w:val="24"/>
        </w:rPr>
        <w:t>Commit hasil merge</w:t>
      </w:r>
    </w:p>
    <w:p w14:paraId="32AE6B5F" w14:textId="3CAA38B7" w:rsidR="009C4559" w:rsidRPr="009C4559" w:rsidRDefault="009C4559" w:rsidP="009C4559">
      <w:pPr>
        <w:pStyle w:val="ListParagraph"/>
        <w:spacing w:line="360" w:lineRule="auto"/>
        <w:ind w:left="1800"/>
        <w:jc w:val="both"/>
        <w:rPr>
          <w:rFonts w:ascii="Arial" w:hAnsi="Arial" w:cs="Arial"/>
          <w:sz w:val="24"/>
          <w:szCs w:val="24"/>
        </w:rPr>
      </w:pPr>
      <w:r w:rsidRPr="009C4559">
        <w:rPr>
          <w:rFonts w:ascii="Arial" w:hAnsi="Arial" w:cs="Arial"/>
          <w:noProof/>
          <w:sz w:val="24"/>
          <w:szCs w:val="24"/>
        </w:rPr>
        <w:drawing>
          <wp:inline distT="0" distB="0" distL="0" distR="0" wp14:anchorId="694E976D" wp14:editId="6814031A">
            <wp:extent cx="4608976" cy="2933700"/>
            <wp:effectExtent l="0" t="0" r="1270" b="0"/>
            <wp:docPr id="211040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07844" name=""/>
                    <pic:cNvPicPr/>
                  </pic:nvPicPr>
                  <pic:blipFill>
                    <a:blip r:embed="rId74"/>
                    <a:stretch>
                      <a:fillRect/>
                    </a:stretch>
                  </pic:blipFill>
                  <pic:spPr>
                    <a:xfrm>
                      <a:off x="0" y="0"/>
                      <a:ext cx="4615837" cy="2938067"/>
                    </a:xfrm>
                    <a:prstGeom prst="rect">
                      <a:avLst/>
                    </a:prstGeom>
                  </pic:spPr>
                </pic:pic>
              </a:graphicData>
            </a:graphic>
          </wp:inline>
        </w:drawing>
      </w:r>
    </w:p>
    <w:p w14:paraId="654498CB" w14:textId="77777777" w:rsidR="00AC51E6" w:rsidRPr="009C4559" w:rsidRDefault="00AC51E6" w:rsidP="00AC51E6">
      <w:pPr>
        <w:pStyle w:val="ListParagraph"/>
        <w:spacing w:line="360" w:lineRule="auto"/>
        <w:ind w:left="1080"/>
        <w:jc w:val="both"/>
        <w:rPr>
          <w:rFonts w:ascii="Arial" w:hAnsi="Arial" w:cs="Arial"/>
          <w:sz w:val="24"/>
          <w:szCs w:val="24"/>
        </w:rPr>
      </w:pPr>
    </w:p>
    <w:p w14:paraId="7C5AAA29" w14:textId="20FFDE99" w:rsidR="009C4559" w:rsidRDefault="009C4559" w:rsidP="009C4559">
      <w:pPr>
        <w:pStyle w:val="ListParagraph"/>
        <w:numPr>
          <w:ilvl w:val="0"/>
          <w:numId w:val="9"/>
        </w:numPr>
        <w:spacing w:line="360" w:lineRule="auto"/>
        <w:jc w:val="both"/>
        <w:rPr>
          <w:rFonts w:ascii="Arial" w:hAnsi="Arial" w:cs="Arial"/>
          <w:sz w:val="24"/>
          <w:szCs w:val="24"/>
        </w:rPr>
      </w:pPr>
      <w:r w:rsidRPr="009C4559">
        <w:rPr>
          <w:rFonts w:ascii="Arial" w:hAnsi="Arial" w:cs="Arial"/>
          <w:sz w:val="24"/>
          <w:szCs w:val="24"/>
        </w:rPr>
        <w:t>Menghapus Branch yang Tidak Diperlukan</w:t>
      </w:r>
    </w:p>
    <w:p w14:paraId="3286BE10" w14:textId="23A71F44" w:rsidR="009C4559" w:rsidRDefault="00EA300C" w:rsidP="00DB3B66">
      <w:pPr>
        <w:pStyle w:val="ListParagraph"/>
        <w:spacing w:line="360" w:lineRule="auto"/>
        <w:ind w:left="1080"/>
        <w:jc w:val="both"/>
        <w:rPr>
          <w:rFonts w:ascii="Arial" w:hAnsi="Arial" w:cs="Arial"/>
          <w:sz w:val="24"/>
          <w:szCs w:val="24"/>
        </w:rPr>
      </w:pPr>
      <w:r w:rsidRPr="00EA300C">
        <w:rPr>
          <w:rFonts w:ascii="Arial" w:hAnsi="Arial" w:cs="Arial"/>
          <w:sz w:val="24"/>
          <w:szCs w:val="24"/>
        </w:rPr>
        <w:t>Setelah branch selesai digunakan dan perubahan telah digabungkan ke cabang utama, kita bisa menghapusnya untuk menjaga repositori tetap bersih dan teratur. Menghapus branch yang tidak lagi diperlukan membantu mengurangi kekacauan dan memudahkan pengelolaan proyek di masa mendatang.</w:t>
      </w:r>
    </w:p>
    <w:p w14:paraId="23136FC9" w14:textId="6DC971D2" w:rsidR="00EA300C" w:rsidRDefault="00EA300C" w:rsidP="00DB3B66">
      <w:pPr>
        <w:pStyle w:val="ListParagraph"/>
        <w:spacing w:line="360" w:lineRule="auto"/>
        <w:ind w:left="1080"/>
        <w:jc w:val="both"/>
        <w:rPr>
          <w:rFonts w:ascii="Arial" w:hAnsi="Arial" w:cs="Arial"/>
          <w:sz w:val="24"/>
          <w:szCs w:val="24"/>
        </w:rPr>
      </w:pPr>
      <w:r w:rsidRPr="00EA300C">
        <w:rPr>
          <w:rFonts w:ascii="Arial" w:hAnsi="Arial" w:cs="Arial"/>
          <w:noProof/>
          <w:sz w:val="24"/>
          <w:szCs w:val="24"/>
        </w:rPr>
        <w:lastRenderedPageBreak/>
        <w:drawing>
          <wp:inline distT="0" distB="0" distL="0" distR="0" wp14:anchorId="6420814B" wp14:editId="5934B503">
            <wp:extent cx="4954906" cy="3167751"/>
            <wp:effectExtent l="0" t="0" r="0" b="0"/>
            <wp:docPr id="50307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7392" name=""/>
                    <pic:cNvPicPr/>
                  </pic:nvPicPr>
                  <pic:blipFill>
                    <a:blip r:embed="rId75"/>
                    <a:stretch>
                      <a:fillRect/>
                    </a:stretch>
                  </pic:blipFill>
                  <pic:spPr>
                    <a:xfrm>
                      <a:off x="0" y="0"/>
                      <a:ext cx="4966448" cy="3175130"/>
                    </a:xfrm>
                    <a:prstGeom prst="rect">
                      <a:avLst/>
                    </a:prstGeom>
                  </pic:spPr>
                </pic:pic>
              </a:graphicData>
            </a:graphic>
          </wp:inline>
        </w:drawing>
      </w:r>
    </w:p>
    <w:p w14:paraId="6744B5A6" w14:textId="28D56A21" w:rsidR="00EA300C" w:rsidRDefault="00EA300C" w:rsidP="00DB3B66">
      <w:pPr>
        <w:pStyle w:val="ListParagraph"/>
        <w:spacing w:line="360" w:lineRule="auto"/>
        <w:ind w:left="1080"/>
        <w:jc w:val="both"/>
        <w:rPr>
          <w:rFonts w:ascii="Arial" w:hAnsi="Arial" w:cs="Arial"/>
          <w:sz w:val="24"/>
          <w:szCs w:val="24"/>
        </w:rPr>
      </w:pPr>
      <w:r w:rsidRPr="00EA300C">
        <w:rPr>
          <w:rFonts w:ascii="Arial" w:hAnsi="Arial" w:cs="Arial"/>
          <w:sz w:val="24"/>
          <w:szCs w:val="24"/>
        </w:rPr>
        <w:t>Jika branch belum di-merge tetapi tetap ingin dihapus</w:t>
      </w:r>
    </w:p>
    <w:p w14:paraId="7D701652" w14:textId="2EFF4491" w:rsidR="00EA300C" w:rsidRDefault="00EA300C" w:rsidP="00DB3B66">
      <w:pPr>
        <w:pStyle w:val="ListParagraph"/>
        <w:spacing w:line="360" w:lineRule="auto"/>
        <w:ind w:left="1080"/>
        <w:jc w:val="both"/>
        <w:rPr>
          <w:rFonts w:ascii="Arial" w:hAnsi="Arial" w:cs="Arial"/>
          <w:sz w:val="24"/>
          <w:szCs w:val="24"/>
        </w:rPr>
      </w:pPr>
      <w:r w:rsidRPr="00EA300C">
        <w:rPr>
          <w:rFonts w:ascii="Arial" w:hAnsi="Arial" w:cs="Arial"/>
          <w:noProof/>
          <w:sz w:val="24"/>
          <w:szCs w:val="24"/>
        </w:rPr>
        <w:drawing>
          <wp:inline distT="0" distB="0" distL="0" distR="0" wp14:anchorId="11F638A2" wp14:editId="0E9D18A5">
            <wp:extent cx="5066694" cy="3246120"/>
            <wp:effectExtent l="0" t="0" r="635" b="0"/>
            <wp:docPr id="6477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33197" name=""/>
                    <pic:cNvPicPr/>
                  </pic:nvPicPr>
                  <pic:blipFill>
                    <a:blip r:embed="rId76"/>
                    <a:stretch>
                      <a:fillRect/>
                    </a:stretch>
                  </pic:blipFill>
                  <pic:spPr>
                    <a:xfrm>
                      <a:off x="0" y="0"/>
                      <a:ext cx="5074372" cy="3251039"/>
                    </a:xfrm>
                    <a:prstGeom prst="rect">
                      <a:avLst/>
                    </a:prstGeom>
                  </pic:spPr>
                </pic:pic>
              </a:graphicData>
            </a:graphic>
          </wp:inline>
        </w:drawing>
      </w:r>
    </w:p>
    <w:p w14:paraId="611315A1" w14:textId="0A562A74" w:rsidR="00EA300C" w:rsidRPr="009C4559" w:rsidRDefault="00EA300C" w:rsidP="00DB3B66">
      <w:pPr>
        <w:pStyle w:val="ListParagraph"/>
        <w:spacing w:line="360" w:lineRule="auto"/>
        <w:ind w:left="1080"/>
        <w:jc w:val="both"/>
        <w:rPr>
          <w:rFonts w:ascii="Arial" w:hAnsi="Arial" w:cs="Arial"/>
          <w:sz w:val="24"/>
          <w:szCs w:val="24"/>
        </w:rPr>
      </w:pPr>
      <w:r w:rsidRPr="00EA300C">
        <w:rPr>
          <w:rFonts w:ascii="Arial" w:hAnsi="Arial" w:cs="Arial"/>
          <w:noProof/>
          <w:sz w:val="24"/>
          <w:szCs w:val="24"/>
        </w:rPr>
        <w:lastRenderedPageBreak/>
        <w:drawing>
          <wp:inline distT="0" distB="0" distL="0" distR="0" wp14:anchorId="26A7664E" wp14:editId="5D21CA8C">
            <wp:extent cx="5040931" cy="3246120"/>
            <wp:effectExtent l="0" t="0" r="7620" b="0"/>
            <wp:docPr id="532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2439" name=""/>
                    <pic:cNvPicPr/>
                  </pic:nvPicPr>
                  <pic:blipFill>
                    <a:blip r:embed="rId77"/>
                    <a:stretch>
                      <a:fillRect/>
                    </a:stretch>
                  </pic:blipFill>
                  <pic:spPr>
                    <a:xfrm>
                      <a:off x="0" y="0"/>
                      <a:ext cx="5046981" cy="3250016"/>
                    </a:xfrm>
                    <a:prstGeom prst="rect">
                      <a:avLst/>
                    </a:prstGeom>
                  </pic:spPr>
                </pic:pic>
              </a:graphicData>
            </a:graphic>
          </wp:inline>
        </w:drawing>
      </w:r>
    </w:p>
    <w:p w14:paraId="459AE6F7" w14:textId="77777777" w:rsidR="00595CF7" w:rsidRDefault="00595CF7" w:rsidP="00595CF7">
      <w:pPr>
        <w:pStyle w:val="ListParagraph"/>
        <w:spacing w:line="360" w:lineRule="auto"/>
        <w:ind w:left="1080"/>
        <w:jc w:val="both"/>
        <w:rPr>
          <w:rFonts w:ascii="Arial" w:hAnsi="Arial" w:cs="Arial"/>
          <w:sz w:val="24"/>
          <w:szCs w:val="24"/>
        </w:rPr>
      </w:pPr>
    </w:p>
    <w:p w14:paraId="22B21B0C" w14:textId="46ACBFEF" w:rsidR="00AA1431" w:rsidRDefault="00595CF7" w:rsidP="00595CF7">
      <w:pPr>
        <w:pStyle w:val="ListParagraph"/>
        <w:numPr>
          <w:ilvl w:val="0"/>
          <w:numId w:val="9"/>
        </w:numPr>
        <w:spacing w:line="360" w:lineRule="auto"/>
        <w:jc w:val="both"/>
        <w:rPr>
          <w:rFonts w:ascii="Arial" w:hAnsi="Arial" w:cs="Arial"/>
          <w:sz w:val="24"/>
          <w:szCs w:val="24"/>
        </w:rPr>
      </w:pPr>
      <w:r>
        <w:rPr>
          <w:rFonts w:ascii="Arial" w:hAnsi="Arial" w:cs="Arial"/>
          <w:sz w:val="24"/>
          <w:szCs w:val="24"/>
        </w:rPr>
        <w:t>Kolaborasi dengan Github</w:t>
      </w:r>
    </w:p>
    <w:p w14:paraId="01F8B501" w14:textId="1ACB9E36" w:rsidR="00595CF7" w:rsidRDefault="00595CF7" w:rsidP="00595CF7">
      <w:pPr>
        <w:pStyle w:val="ListParagraph"/>
        <w:spacing w:line="360" w:lineRule="auto"/>
        <w:ind w:left="1080"/>
        <w:jc w:val="both"/>
        <w:rPr>
          <w:rFonts w:ascii="Arial" w:hAnsi="Arial" w:cs="Arial"/>
          <w:sz w:val="24"/>
          <w:szCs w:val="24"/>
        </w:rPr>
      </w:pPr>
      <w:r w:rsidRPr="00595CF7">
        <w:rPr>
          <w:rFonts w:ascii="Arial" w:hAnsi="Arial" w:cs="Arial"/>
          <w:sz w:val="24"/>
          <w:szCs w:val="24"/>
        </w:rPr>
        <w:t>Dalam pengembangan perangkat lunak, kolaborasi adalah kunci keberhasilan sebuah proyek. GitHub menyediakan berbagai fitur yang mempermudah tim dalam bekerja bersama dan menjaga produktivitas tetap tinggi. Fitur seperti remote repository memungkinkan pengembang untuk menyimpan dan mengakses kode dari mana saja, memudahkan kolaborasi lintas geografis. Pull request menyediakan mekanisme untuk meninjau dan mendiskusikan perubahan kode sebelum digabungkan ke cabang utama, memastikan kualitas kode tetap terjaga. Selain itu, issue tracking memudahkan tim untuk melacak tugas, bug, dan permintaan fitur, sehingga setiap anggota tim dapat mengetahui apa yang harus dikerjakan dan kapan.</w:t>
      </w:r>
    </w:p>
    <w:p w14:paraId="2741C081" w14:textId="5760F10A" w:rsidR="005744E4" w:rsidRDefault="005744E4" w:rsidP="005744E4">
      <w:pPr>
        <w:pStyle w:val="ListParagraph"/>
        <w:numPr>
          <w:ilvl w:val="0"/>
          <w:numId w:val="14"/>
        </w:numPr>
        <w:spacing w:line="360" w:lineRule="auto"/>
        <w:jc w:val="both"/>
        <w:rPr>
          <w:rFonts w:ascii="Arial" w:hAnsi="Arial" w:cs="Arial"/>
          <w:sz w:val="24"/>
          <w:szCs w:val="24"/>
        </w:rPr>
      </w:pPr>
      <w:r w:rsidRPr="005744E4">
        <w:rPr>
          <w:rFonts w:ascii="Arial" w:hAnsi="Arial" w:cs="Arial"/>
          <w:sz w:val="24"/>
          <w:szCs w:val="24"/>
        </w:rPr>
        <w:t>Menambahkan Remote Repository</w:t>
      </w:r>
    </w:p>
    <w:p w14:paraId="092E5073" w14:textId="544A6DDF" w:rsidR="005744E4" w:rsidRDefault="00BB0AC6" w:rsidP="005744E4">
      <w:pPr>
        <w:pStyle w:val="ListParagraph"/>
        <w:spacing w:line="360" w:lineRule="auto"/>
        <w:ind w:left="1440"/>
        <w:jc w:val="both"/>
        <w:rPr>
          <w:rFonts w:ascii="Arial" w:hAnsi="Arial" w:cs="Arial"/>
          <w:sz w:val="24"/>
          <w:szCs w:val="24"/>
        </w:rPr>
      </w:pPr>
      <w:r w:rsidRPr="00BB0AC6">
        <w:rPr>
          <w:rFonts w:ascii="Arial" w:hAnsi="Arial" w:cs="Arial"/>
          <w:sz w:val="24"/>
          <w:szCs w:val="24"/>
        </w:rPr>
        <w:t>Remote repository adalah repositori yang disimpan di layanan cloud seperti GitHub. Remote repository memungkinkan kita untuk berbagi kode dengan tim, menyimpan cadangan proyek, dan berkolaborasi secara real-time.</w:t>
      </w:r>
    </w:p>
    <w:p w14:paraId="4DD45C2B" w14:textId="65A0B87B" w:rsidR="00BB0AC6" w:rsidRDefault="00DE31F3" w:rsidP="005744E4">
      <w:pPr>
        <w:pStyle w:val="ListParagraph"/>
        <w:spacing w:line="360" w:lineRule="auto"/>
        <w:ind w:left="1440"/>
        <w:jc w:val="both"/>
        <w:rPr>
          <w:rFonts w:ascii="Arial" w:hAnsi="Arial" w:cs="Arial"/>
          <w:sz w:val="24"/>
          <w:szCs w:val="24"/>
        </w:rPr>
      </w:pPr>
      <w:r w:rsidRPr="00DE31F3">
        <w:rPr>
          <w:rFonts w:ascii="Arial" w:hAnsi="Arial" w:cs="Arial"/>
          <w:sz w:val="24"/>
          <w:szCs w:val="24"/>
        </w:rPr>
        <w:t>Langkah-langkah menambahkan remote repository ke dalam proyek</w:t>
      </w:r>
    </w:p>
    <w:p w14:paraId="45DC5442" w14:textId="20382E00" w:rsidR="00DE31F3" w:rsidRDefault="00745A8F" w:rsidP="00DE31F3">
      <w:pPr>
        <w:pStyle w:val="ListParagraph"/>
        <w:numPr>
          <w:ilvl w:val="0"/>
          <w:numId w:val="15"/>
        </w:numPr>
        <w:spacing w:line="360" w:lineRule="auto"/>
        <w:jc w:val="both"/>
        <w:rPr>
          <w:rFonts w:ascii="Arial" w:hAnsi="Arial" w:cs="Arial"/>
          <w:sz w:val="24"/>
          <w:szCs w:val="24"/>
          <w:lang w:val="fi-FI"/>
        </w:rPr>
      </w:pPr>
      <w:r w:rsidRPr="00745A8F">
        <w:rPr>
          <w:rFonts w:ascii="Arial" w:hAnsi="Arial" w:cs="Arial"/>
          <w:sz w:val="24"/>
          <w:szCs w:val="24"/>
          <w:lang w:val="fi-FI"/>
        </w:rPr>
        <w:t xml:space="preserve">Pastikan sudah memiliki akun GitHub </w:t>
      </w:r>
      <w:hyperlink r:id="rId78" w:history="1">
        <w:r w:rsidRPr="00114A2B">
          <w:rPr>
            <w:rStyle w:val="Hyperlink"/>
            <w:rFonts w:ascii="Arial" w:hAnsi="Arial" w:cs="Arial"/>
            <w:sz w:val="24"/>
            <w:szCs w:val="24"/>
            <w:lang w:val="fi-FI"/>
          </w:rPr>
          <w:t>https://github.com/</w:t>
        </w:r>
      </w:hyperlink>
      <w:r>
        <w:rPr>
          <w:rFonts w:ascii="Arial" w:hAnsi="Arial" w:cs="Arial"/>
          <w:sz w:val="24"/>
          <w:szCs w:val="24"/>
          <w:lang w:val="fi-FI"/>
        </w:rPr>
        <w:t xml:space="preserve"> </w:t>
      </w:r>
    </w:p>
    <w:p w14:paraId="783A7755" w14:textId="13D49263" w:rsidR="00745A8F" w:rsidRPr="00DE5364" w:rsidRDefault="00353B65" w:rsidP="00DE31F3">
      <w:pPr>
        <w:pStyle w:val="ListParagraph"/>
        <w:numPr>
          <w:ilvl w:val="0"/>
          <w:numId w:val="15"/>
        </w:numPr>
        <w:spacing w:line="360" w:lineRule="auto"/>
        <w:jc w:val="both"/>
        <w:rPr>
          <w:rFonts w:ascii="Arial" w:hAnsi="Arial" w:cs="Arial"/>
          <w:sz w:val="24"/>
          <w:szCs w:val="24"/>
          <w:lang w:val="fi-FI"/>
        </w:rPr>
      </w:pPr>
      <w:r w:rsidRPr="00353B65">
        <w:rPr>
          <w:rFonts w:ascii="Arial" w:hAnsi="Arial" w:cs="Arial"/>
          <w:sz w:val="24"/>
          <w:szCs w:val="24"/>
        </w:rPr>
        <w:t>Hubungkan repository lokal ke GitHub</w:t>
      </w:r>
    </w:p>
    <w:p w14:paraId="01223030" w14:textId="6F7BB787" w:rsidR="00DE5364" w:rsidRPr="00353B65" w:rsidRDefault="00DE5364" w:rsidP="00DE5364">
      <w:pPr>
        <w:pStyle w:val="ListParagraph"/>
        <w:spacing w:line="360" w:lineRule="auto"/>
        <w:ind w:left="1800"/>
        <w:jc w:val="both"/>
        <w:rPr>
          <w:rFonts w:ascii="Arial" w:hAnsi="Arial" w:cs="Arial"/>
          <w:sz w:val="24"/>
          <w:szCs w:val="24"/>
          <w:lang w:val="fi-FI"/>
        </w:rPr>
      </w:pPr>
      <w:r w:rsidRPr="0068006D">
        <w:rPr>
          <w:rFonts w:ascii="Arial" w:hAnsi="Arial" w:cs="Arial"/>
          <w:noProof/>
          <w:sz w:val="24"/>
          <w:szCs w:val="24"/>
          <w:lang w:val="fi-FI"/>
        </w:rPr>
        <w:lastRenderedPageBreak/>
        <w:drawing>
          <wp:inline distT="0" distB="0" distL="0" distR="0" wp14:anchorId="783CA95B" wp14:editId="4A39F6E1">
            <wp:extent cx="4542155" cy="1513716"/>
            <wp:effectExtent l="0" t="0" r="0" b="0"/>
            <wp:docPr id="137449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10130" name=""/>
                    <pic:cNvPicPr/>
                  </pic:nvPicPr>
                  <pic:blipFill>
                    <a:blip r:embed="rId45"/>
                    <a:stretch>
                      <a:fillRect/>
                    </a:stretch>
                  </pic:blipFill>
                  <pic:spPr>
                    <a:xfrm>
                      <a:off x="0" y="0"/>
                      <a:ext cx="4569191" cy="1522726"/>
                    </a:xfrm>
                    <a:prstGeom prst="rect">
                      <a:avLst/>
                    </a:prstGeom>
                  </pic:spPr>
                </pic:pic>
              </a:graphicData>
            </a:graphic>
          </wp:inline>
        </w:drawing>
      </w:r>
    </w:p>
    <w:p w14:paraId="4706DDD8" w14:textId="60032C69" w:rsidR="00BB0AC6" w:rsidRPr="00DE5364" w:rsidRDefault="00DE5364" w:rsidP="00DE5364">
      <w:pPr>
        <w:pStyle w:val="ListParagraph"/>
        <w:numPr>
          <w:ilvl w:val="0"/>
          <w:numId w:val="15"/>
        </w:numPr>
        <w:spacing w:line="360" w:lineRule="auto"/>
        <w:jc w:val="both"/>
        <w:rPr>
          <w:rFonts w:ascii="Arial" w:hAnsi="Arial" w:cs="Arial"/>
          <w:sz w:val="24"/>
          <w:szCs w:val="24"/>
          <w:lang w:val="fi-FI"/>
        </w:rPr>
      </w:pPr>
      <w:r w:rsidRPr="00DE5364">
        <w:rPr>
          <w:rFonts w:ascii="Arial" w:hAnsi="Arial" w:cs="Arial"/>
          <w:sz w:val="24"/>
          <w:szCs w:val="24"/>
        </w:rPr>
        <w:t>Tambahkan remote repository</w:t>
      </w:r>
    </w:p>
    <w:p w14:paraId="0540A093" w14:textId="77777777" w:rsidR="00DE5364" w:rsidRDefault="00DE5364" w:rsidP="00DE5364">
      <w:pPr>
        <w:pStyle w:val="ListParagraph"/>
        <w:spacing w:line="360" w:lineRule="auto"/>
        <w:ind w:left="1800"/>
        <w:jc w:val="both"/>
        <w:rPr>
          <w:rFonts w:ascii="Arial" w:hAnsi="Arial" w:cs="Arial"/>
          <w:sz w:val="24"/>
          <w:szCs w:val="24"/>
        </w:rPr>
      </w:pPr>
      <w:r w:rsidRPr="00F4680E">
        <w:rPr>
          <w:rFonts w:ascii="Arial" w:hAnsi="Arial" w:cs="Arial"/>
          <w:noProof/>
          <w:sz w:val="24"/>
          <w:szCs w:val="24"/>
        </w:rPr>
        <w:drawing>
          <wp:inline distT="0" distB="0" distL="0" distR="0" wp14:anchorId="56EC1CE3" wp14:editId="3B1D22BB">
            <wp:extent cx="4585208" cy="2788920"/>
            <wp:effectExtent l="0" t="0" r="6350" b="0"/>
            <wp:docPr id="160162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32629" name=""/>
                    <pic:cNvPicPr/>
                  </pic:nvPicPr>
                  <pic:blipFill>
                    <a:blip r:embed="rId53"/>
                    <a:stretch>
                      <a:fillRect/>
                    </a:stretch>
                  </pic:blipFill>
                  <pic:spPr>
                    <a:xfrm>
                      <a:off x="0" y="0"/>
                      <a:ext cx="4598857" cy="2797222"/>
                    </a:xfrm>
                    <a:prstGeom prst="rect">
                      <a:avLst/>
                    </a:prstGeom>
                  </pic:spPr>
                </pic:pic>
              </a:graphicData>
            </a:graphic>
          </wp:inline>
        </w:drawing>
      </w:r>
    </w:p>
    <w:p w14:paraId="1B5CEC90" w14:textId="77777777" w:rsidR="00DE5364" w:rsidRDefault="00DE5364" w:rsidP="00DE5364">
      <w:pPr>
        <w:pStyle w:val="ListParagraph"/>
        <w:spacing w:line="360" w:lineRule="auto"/>
        <w:ind w:left="1800"/>
        <w:jc w:val="both"/>
        <w:rPr>
          <w:rFonts w:ascii="Arial" w:hAnsi="Arial" w:cs="Arial"/>
          <w:sz w:val="24"/>
          <w:szCs w:val="24"/>
        </w:rPr>
      </w:pPr>
      <w:r w:rsidRPr="00F4680E">
        <w:rPr>
          <w:rFonts w:ascii="Arial" w:hAnsi="Arial" w:cs="Arial"/>
          <w:noProof/>
          <w:sz w:val="24"/>
          <w:szCs w:val="24"/>
        </w:rPr>
        <w:drawing>
          <wp:inline distT="0" distB="0" distL="0" distR="0" wp14:anchorId="67CA39D8" wp14:editId="541A1279">
            <wp:extent cx="4619533" cy="2461260"/>
            <wp:effectExtent l="0" t="0" r="0" b="0"/>
            <wp:docPr id="194779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9791" name=""/>
                    <pic:cNvPicPr/>
                  </pic:nvPicPr>
                  <pic:blipFill>
                    <a:blip r:embed="rId54"/>
                    <a:stretch>
                      <a:fillRect/>
                    </a:stretch>
                  </pic:blipFill>
                  <pic:spPr>
                    <a:xfrm>
                      <a:off x="0" y="0"/>
                      <a:ext cx="4629081" cy="2466347"/>
                    </a:xfrm>
                    <a:prstGeom prst="rect">
                      <a:avLst/>
                    </a:prstGeom>
                  </pic:spPr>
                </pic:pic>
              </a:graphicData>
            </a:graphic>
          </wp:inline>
        </w:drawing>
      </w:r>
    </w:p>
    <w:p w14:paraId="43EAFCD8" w14:textId="7BA65352" w:rsidR="00DE5364" w:rsidRPr="00DE5364" w:rsidRDefault="00DE5364" w:rsidP="00DE5364">
      <w:pPr>
        <w:pStyle w:val="ListParagraph"/>
        <w:numPr>
          <w:ilvl w:val="0"/>
          <w:numId w:val="15"/>
        </w:numPr>
        <w:spacing w:line="360" w:lineRule="auto"/>
        <w:jc w:val="both"/>
        <w:rPr>
          <w:rFonts w:ascii="Arial" w:hAnsi="Arial" w:cs="Arial"/>
          <w:sz w:val="24"/>
          <w:szCs w:val="24"/>
          <w:lang w:val="fi-FI"/>
        </w:rPr>
      </w:pPr>
      <w:r w:rsidRPr="00DE5364">
        <w:rPr>
          <w:rFonts w:ascii="Arial" w:hAnsi="Arial" w:cs="Arial"/>
          <w:sz w:val="24"/>
          <w:szCs w:val="24"/>
          <w:lang w:val="fi-FI"/>
        </w:rPr>
        <w:t>Pastikan remote telah ditambahkan den</w:t>
      </w:r>
      <w:r>
        <w:rPr>
          <w:rFonts w:ascii="Arial" w:hAnsi="Arial" w:cs="Arial"/>
          <w:sz w:val="24"/>
          <w:szCs w:val="24"/>
          <w:lang w:val="fi-FI"/>
        </w:rPr>
        <w:t>gan perintah git remote -v</w:t>
      </w:r>
    </w:p>
    <w:p w14:paraId="62EECD68" w14:textId="584E84C4" w:rsidR="00DE5364" w:rsidRPr="00DE5364" w:rsidRDefault="00DE5364" w:rsidP="00DE5364">
      <w:pPr>
        <w:pStyle w:val="ListParagraph"/>
        <w:spacing w:line="360" w:lineRule="auto"/>
        <w:ind w:left="1800"/>
        <w:jc w:val="both"/>
        <w:rPr>
          <w:rFonts w:ascii="Arial" w:hAnsi="Arial" w:cs="Arial"/>
          <w:sz w:val="24"/>
          <w:szCs w:val="24"/>
          <w:lang w:val="fi-FI"/>
        </w:rPr>
      </w:pPr>
      <w:r w:rsidRPr="00DE5364">
        <w:rPr>
          <w:rFonts w:ascii="Arial" w:hAnsi="Arial" w:cs="Arial"/>
          <w:noProof/>
          <w:sz w:val="24"/>
          <w:szCs w:val="24"/>
          <w:lang w:val="fi-FI"/>
        </w:rPr>
        <w:lastRenderedPageBreak/>
        <w:drawing>
          <wp:inline distT="0" distB="0" distL="0" distR="0" wp14:anchorId="57482B3E" wp14:editId="1AA98A78">
            <wp:extent cx="4556760" cy="2711520"/>
            <wp:effectExtent l="0" t="0" r="0" b="0"/>
            <wp:docPr id="103019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6431" name=""/>
                    <pic:cNvPicPr/>
                  </pic:nvPicPr>
                  <pic:blipFill rotWithShape="1">
                    <a:blip r:embed="rId79"/>
                    <a:srcRect l="982" t="3742"/>
                    <a:stretch/>
                  </pic:blipFill>
                  <pic:spPr bwMode="auto">
                    <a:xfrm>
                      <a:off x="0" y="0"/>
                      <a:ext cx="4576236" cy="2723109"/>
                    </a:xfrm>
                    <a:prstGeom prst="rect">
                      <a:avLst/>
                    </a:prstGeom>
                    <a:ln>
                      <a:noFill/>
                    </a:ln>
                    <a:extLst>
                      <a:ext uri="{53640926-AAD7-44D8-BBD7-CCE9431645EC}">
                        <a14:shadowObscured xmlns:a14="http://schemas.microsoft.com/office/drawing/2010/main"/>
                      </a:ext>
                    </a:extLst>
                  </pic:spPr>
                </pic:pic>
              </a:graphicData>
            </a:graphic>
          </wp:inline>
        </w:drawing>
      </w:r>
    </w:p>
    <w:p w14:paraId="299C6CF7" w14:textId="79D1D157" w:rsidR="00DE5364" w:rsidRDefault="00DE5364" w:rsidP="00DE5364">
      <w:pPr>
        <w:pStyle w:val="ListParagraph"/>
        <w:numPr>
          <w:ilvl w:val="0"/>
          <w:numId w:val="15"/>
        </w:numPr>
        <w:spacing w:line="360" w:lineRule="auto"/>
        <w:jc w:val="both"/>
        <w:rPr>
          <w:rFonts w:ascii="Arial" w:hAnsi="Arial" w:cs="Arial"/>
          <w:sz w:val="24"/>
          <w:szCs w:val="24"/>
        </w:rPr>
      </w:pPr>
      <w:r>
        <w:rPr>
          <w:rFonts w:ascii="Arial" w:hAnsi="Arial" w:cs="Arial"/>
          <w:sz w:val="24"/>
          <w:szCs w:val="24"/>
        </w:rPr>
        <w:t xml:space="preserve">Mengirim source code ke github </w:t>
      </w:r>
    </w:p>
    <w:p w14:paraId="50BCA24E" w14:textId="6378A953" w:rsidR="003B161F" w:rsidRDefault="003B161F" w:rsidP="003B161F">
      <w:pPr>
        <w:pStyle w:val="ListParagraph"/>
        <w:spacing w:line="360" w:lineRule="auto"/>
        <w:ind w:left="1800"/>
        <w:jc w:val="both"/>
        <w:rPr>
          <w:rFonts w:ascii="Arial" w:hAnsi="Arial" w:cs="Arial"/>
          <w:sz w:val="24"/>
          <w:szCs w:val="24"/>
        </w:rPr>
      </w:pPr>
      <w:r w:rsidRPr="003B161F">
        <w:rPr>
          <w:rFonts w:ascii="Arial" w:hAnsi="Arial" w:cs="Arial"/>
          <w:noProof/>
          <w:sz w:val="24"/>
          <w:szCs w:val="24"/>
        </w:rPr>
        <w:drawing>
          <wp:inline distT="0" distB="0" distL="0" distR="0" wp14:anchorId="2704AE3E" wp14:editId="072EAC3C">
            <wp:extent cx="4594181" cy="2781300"/>
            <wp:effectExtent l="0" t="0" r="0" b="0"/>
            <wp:docPr id="28930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02397" name=""/>
                    <pic:cNvPicPr/>
                  </pic:nvPicPr>
                  <pic:blipFill>
                    <a:blip r:embed="rId80"/>
                    <a:stretch>
                      <a:fillRect/>
                    </a:stretch>
                  </pic:blipFill>
                  <pic:spPr>
                    <a:xfrm>
                      <a:off x="0" y="0"/>
                      <a:ext cx="4604558" cy="2787582"/>
                    </a:xfrm>
                    <a:prstGeom prst="rect">
                      <a:avLst/>
                    </a:prstGeom>
                  </pic:spPr>
                </pic:pic>
              </a:graphicData>
            </a:graphic>
          </wp:inline>
        </w:drawing>
      </w:r>
    </w:p>
    <w:p w14:paraId="6806A942" w14:textId="42D7A922" w:rsidR="00DE5364" w:rsidRDefault="00DE5364" w:rsidP="00DE5364">
      <w:pPr>
        <w:pStyle w:val="ListParagraph"/>
        <w:spacing w:line="360" w:lineRule="auto"/>
        <w:ind w:left="1800"/>
        <w:jc w:val="both"/>
        <w:rPr>
          <w:rFonts w:ascii="Arial" w:hAnsi="Arial" w:cs="Arial"/>
          <w:sz w:val="24"/>
          <w:szCs w:val="24"/>
        </w:rPr>
      </w:pPr>
      <w:r w:rsidRPr="00DE5364">
        <w:rPr>
          <w:rFonts w:ascii="Arial" w:hAnsi="Arial" w:cs="Arial"/>
          <w:noProof/>
          <w:sz w:val="24"/>
          <w:szCs w:val="24"/>
        </w:rPr>
        <w:drawing>
          <wp:inline distT="0" distB="0" distL="0" distR="0" wp14:anchorId="66804967" wp14:editId="1A884BD4">
            <wp:extent cx="4587240" cy="1987804"/>
            <wp:effectExtent l="0" t="0" r="3810" b="0"/>
            <wp:docPr id="167620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5549" name=""/>
                    <pic:cNvPicPr/>
                  </pic:nvPicPr>
                  <pic:blipFill>
                    <a:blip r:embed="rId81"/>
                    <a:stretch>
                      <a:fillRect/>
                    </a:stretch>
                  </pic:blipFill>
                  <pic:spPr>
                    <a:xfrm>
                      <a:off x="0" y="0"/>
                      <a:ext cx="4608439" cy="1996990"/>
                    </a:xfrm>
                    <a:prstGeom prst="rect">
                      <a:avLst/>
                    </a:prstGeom>
                  </pic:spPr>
                </pic:pic>
              </a:graphicData>
            </a:graphic>
          </wp:inline>
        </w:drawing>
      </w:r>
    </w:p>
    <w:p w14:paraId="19B9C741" w14:textId="770FD7A4" w:rsidR="003B161F" w:rsidRDefault="003B161F" w:rsidP="00DE5364">
      <w:pPr>
        <w:pStyle w:val="ListParagraph"/>
        <w:spacing w:line="360" w:lineRule="auto"/>
        <w:ind w:left="1800"/>
        <w:jc w:val="both"/>
        <w:rPr>
          <w:rFonts w:ascii="Arial" w:hAnsi="Arial" w:cs="Arial"/>
          <w:sz w:val="24"/>
          <w:szCs w:val="24"/>
        </w:rPr>
      </w:pPr>
      <w:r>
        <w:rPr>
          <w:rFonts w:ascii="Arial" w:hAnsi="Arial" w:cs="Arial"/>
          <w:sz w:val="24"/>
          <w:szCs w:val="24"/>
        </w:rPr>
        <w:t>Tampilan source code yang berhasil diupload di github</w:t>
      </w:r>
    </w:p>
    <w:p w14:paraId="2354EED1" w14:textId="231E1153" w:rsidR="003B161F" w:rsidRPr="00DE5364" w:rsidRDefault="003B161F" w:rsidP="00DE5364">
      <w:pPr>
        <w:pStyle w:val="ListParagraph"/>
        <w:spacing w:line="360" w:lineRule="auto"/>
        <w:ind w:left="1800"/>
        <w:jc w:val="both"/>
        <w:rPr>
          <w:rFonts w:ascii="Arial" w:hAnsi="Arial" w:cs="Arial"/>
          <w:sz w:val="24"/>
          <w:szCs w:val="24"/>
        </w:rPr>
      </w:pPr>
      <w:r w:rsidRPr="003B161F">
        <w:rPr>
          <w:rFonts w:ascii="Arial" w:hAnsi="Arial" w:cs="Arial"/>
          <w:noProof/>
          <w:sz w:val="24"/>
          <w:szCs w:val="24"/>
        </w:rPr>
        <w:lastRenderedPageBreak/>
        <w:drawing>
          <wp:inline distT="0" distB="0" distL="0" distR="0" wp14:anchorId="538B5353" wp14:editId="3DEBC583">
            <wp:extent cx="4542790" cy="2020751"/>
            <wp:effectExtent l="0" t="0" r="0" b="0"/>
            <wp:docPr id="152808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83644" name=""/>
                    <pic:cNvPicPr/>
                  </pic:nvPicPr>
                  <pic:blipFill>
                    <a:blip r:embed="rId82"/>
                    <a:stretch>
                      <a:fillRect/>
                    </a:stretch>
                  </pic:blipFill>
                  <pic:spPr>
                    <a:xfrm>
                      <a:off x="0" y="0"/>
                      <a:ext cx="4566123" cy="2031130"/>
                    </a:xfrm>
                    <a:prstGeom prst="rect">
                      <a:avLst/>
                    </a:prstGeom>
                  </pic:spPr>
                </pic:pic>
              </a:graphicData>
            </a:graphic>
          </wp:inline>
        </w:drawing>
      </w:r>
    </w:p>
    <w:p w14:paraId="7CCED2EE" w14:textId="77777777" w:rsidR="005744E4" w:rsidRPr="00745A8F" w:rsidRDefault="005744E4" w:rsidP="005744E4">
      <w:pPr>
        <w:pStyle w:val="ListParagraph"/>
        <w:spacing w:line="360" w:lineRule="auto"/>
        <w:ind w:left="1440"/>
        <w:jc w:val="both"/>
        <w:rPr>
          <w:rFonts w:ascii="Arial" w:hAnsi="Arial" w:cs="Arial"/>
          <w:sz w:val="24"/>
          <w:szCs w:val="24"/>
          <w:lang w:val="fi-FI"/>
        </w:rPr>
      </w:pPr>
    </w:p>
    <w:p w14:paraId="6F8F1235" w14:textId="01542560" w:rsidR="005744E4" w:rsidRDefault="003B161F" w:rsidP="005744E4">
      <w:pPr>
        <w:pStyle w:val="ListParagraph"/>
        <w:numPr>
          <w:ilvl w:val="0"/>
          <w:numId w:val="14"/>
        </w:numPr>
        <w:spacing w:line="360" w:lineRule="auto"/>
        <w:jc w:val="both"/>
        <w:rPr>
          <w:rFonts w:ascii="Arial" w:hAnsi="Arial" w:cs="Arial"/>
          <w:sz w:val="24"/>
          <w:szCs w:val="24"/>
        </w:rPr>
      </w:pPr>
      <w:r w:rsidRPr="003B161F">
        <w:rPr>
          <w:rFonts w:ascii="Arial" w:hAnsi="Arial" w:cs="Arial"/>
          <w:sz w:val="24"/>
          <w:szCs w:val="24"/>
        </w:rPr>
        <w:t>Mengelola Kontribusi dengan Pull Request</w:t>
      </w:r>
    </w:p>
    <w:p w14:paraId="14732A18" w14:textId="31660C9A" w:rsidR="003B161F" w:rsidRDefault="00201D3A" w:rsidP="003B161F">
      <w:pPr>
        <w:pStyle w:val="ListParagraph"/>
        <w:spacing w:line="360" w:lineRule="auto"/>
        <w:ind w:left="1440"/>
        <w:jc w:val="both"/>
        <w:rPr>
          <w:rFonts w:ascii="Arial" w:hAnsi="Arial" w:cs="Arial"/>
          <w:sz w:val="24"/>
          <w:szCs w:val="24"/>
          <w:lang w:val="fi-FI"/>
        </w:rPr>
      </w:pPr>
      <w:r w:rsidRPr="00201D3A">
        <w:rPr>
          <w:rFonts w:ascii="Arial" w:hAnsi="Arial" w:cs="Arial"/>
          <w:sz w:val="24"/>
          <w:szCs w:val="24"/>
        </w:rPr>
        <w:t xml:space="preserve">Pull request adalah fitur GitHub yang digunakan untuk mengusulkan perubahan dari satu branch ke branch lain dalam repository. Fitur ini sangat berguna dalam proyek tim untuk meninjau dan mengelola kontribusi dengan lebih terstruktur. Ketika seorang pengembang menyelesaikan pekerjaan dalam cabang mereka, mereka dapat membuat pull request untuk memberi tahu rekan tim tentang perubahan yang diusulkan. Pull request memungkinkan rekan tim untuk meninjau kode, memberikan masukan, dan mendiskusikan perubahan sebelum digabungkan ke cabang utama. </w:t>
      </w:r>
      <w:r w:rsidRPr="00201D3A">
        <w:rPr>
          <w:rFonts w:ascii="Arial" w:hAnsi="Arial" w:cs="Arial"/>
          <w:sz w:val="24"/>
          <w:szCs w:val="24"/>
          <w:lang w:val="fi-FI"/>
        </w:rPr>
        <w:t xml:space="preserve">Proses ini membantu memastikan kualitas dan konsistensi kode, mengidentifikasi potensi masalah lebih awal, dan memfasilitasi kolaborasi yang lebih baik di antara anggota tim. </w:t>
      </w:r>
      <w:r>
        <w:rPr>
          <w:rFonts w:ascii="Arial" w:hAnsi="Arial" w:cs="Arial"/>
          <w:sz w:val="24"/>
          <w:szCs w:val="24"/>
          <w:lang w:val="fi-FI"/>
        </w:rPr>
        <w:t>Berikut alur kerja Pull Request</w:t>
      </w:r>
    </w:p>
    <w:p w14:paraId="5F70008E" w14:textId="22E397F1" w:rsidR="00201D3A" w:rsidRDefault="00063AFD" w:rsidP="00063AFD">
      <w:pPr>
        <w:pStyle w:val="ListParagraph"/>
        <w:numPr>
          <w:ilvl w:val="0"/>
          <w:numId w:val="16"/>
        </w:numPr>
        <w:spacing w:line="360" w:lineRule="auto"/>
        <w:jc w:val="both"/>
        <w:rPr>
          <w:rFonts w:ascii="Arial" w:hAnsi="Arial" w:cs="Arial"/>
          <w:sz w:val="24"/>
          <w:szCs w:val="24"/>
        </w:rPr>
      </w:pPr>
      <w:r w:rsidRPr="00063AFD">
        <w:rPr>
          <w:rFonts w:ascii="Arial" w:hAnsi="Arial" w:cs="Arial"/>
          <w:sz w:val="24"/>
          <w:szCs w:val="24"/>
        </w:rPr>
        <w:t>Fork repository Jika ingin berkontribusi ke proyek orang lain, lakukan fork dengan mengklik tombol Fork di GitHub.</w:t>
      </w:r>
    </w:p>
    <w:p w14:paraId="61F67B7F" w14:textId="6B858D05" w:rsidR="00B4526B" w:rsidRDefault="00B4526B" w:rsidP="00B4526B">
      <w:pPr>
        <w:pStyle w:val="ListParagraph"/>
        <w:spacing w:line="360" w:lineRule="auto"/>
        <w:ind w:left="18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0288" behindDoc="0" locked="0" layoutInCell="1" allowOverlap="1" wp14:anchorId="7D7FDBA5" wp14:editId="7A402490">
                <wp:simplePos x="0" y="0"/>
                <wp:positionH relativeFrom="column">
                  <wp:posOffset>3929743</wp:posOffset>
                </wp:positionH>
                <wp:positionV relativeFrom="paragraph">
                  <wp:posOffset>604065</wp:posOffset>
                </wp:positionV>
                <wp:extent cx="644706" cy="1328058"/>
                <wp:effectExtent l="38100" t="38100" r="41275" b="24765"/>
                <wp:wrapNone/>
                <wp:docPr id="1111091099" name="Straight Arrow Connector 2"/>
                <wp:cNvGraphicFramePr/>
                <a:graphic xmlns:a="http://schemas.openxmlformats.org/drawingml/2006/main">
                  <a:graphicData uri="http://schemas.microsoft.com/office/word/2010/wordprocessingShape">
                    <wps:wsp>
                      <wps:cNvCnPr/>
                      <wps:spPr>
                        <a:xfrm flipV="1">
                          <a:off x="0" y="0"/>
                          <a:ext cx="644706" cy="1328058"/>
                        </a:xfrm>
                        <a:prstGeom prst="straightConnector1">
                          <a:avLst/>
                        </a:prstGeom>
                        <a:ln w="762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7341BD" id="_x0000_t32" coordsize="21600,21600" o:spt="32" o:oned="t" path="m,l21600,21600e" filled="f">
                <v:path arrowok="t" fillok="f" o:connecttype="none"/>
                <o:lock v:ext="edit" shapetype="t"/>
              </v:shapetype>
              <v:shape id="Straight Arrow Connector 2" o:spid="_x0000_s1026" type="#_x0000_t32" style="position:absolute;margin-left:309.45pt;margin-top:47.55pt;width:50.75pt;height:104.5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" strokecolor="yellow" strokeweight="6pt">
                <v:stroke endarrow="block" joinstyle="miter"/>
              </v:shape>
            </w:pict>
          </mc:Fallback>
        </mc:AlternateContent>
      </w:r>
      <w:r w:rsidRPr="00B4526B">
        <w:rPr>
          <w:rFonts w:ascii="Arial" w:hAnsi="Arial" w:cs="Arial"/>
          <w:noProof/>
          <w:sz w:val="24"/>
          <w:szCs w:val="24"/>
        </w:rPr>
        <w:drawing>
          <wp:inline distT="0" distB="0" distL="0" distR="0" wp14:anchorId="4024F01B" wp14:editId="667E237F">
            <wp:extent cx="4597110" cy="2354580"/>
            <wp:effectExtent l="0" t="0" r="0" b="7620"/>
            <wp:docPr id="11212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12351" name=""/>
                    <pic:cNvPicPr/>
                  </pic:nvPicPr>
                  <pic:blipFill>
                    <a:blip r:embed="rId83"/>
                    <a:stretch>
                      <a:fillRect/>
                    </a:stretch>
                  </pic:blipFill>
                  <pic:spPr>
                    <a:xfrm>
                      <a:off x="0" y="0"/>
                      <a:ext cx="4616573" cy="2364549"/>
                    </a:xfrm>
                    <a:prstGeom prst="rect">
                      <a:avLst/>
                    </a:prstGeom>
                  </pic:spPr>
                </pic:pic>
              </a:graphicData>
            </a:graphic>
          </wp:inline>
        </w:drawing>
      </w:r>
    </w:p>
    <w:p w14:paraId="1910E888" w14:textId="7EF211E8" w:rsidR="00B4526B" w:rsidRDefault="00B4526B" w:rsidP="00063AFD">
      <w:pPr>
        <w:pStyle w:val="ListParagraph"/>
        <w:numPr>
          <w:ilvl w:val="0"/>
          <w:numId w:val="16"/>
        </w:numPr>
        <w:spacing w:line="360" w:lineRule="auto"/>
        <w:jc w:val="both"/>
        <w:rPr>
          <w:rFonts w:ascii="Arial" w:hAnsi="Arial" w:cs="Arial"/>
          <w:sz w:val="24"/>
          <w:szCs w:val="24"/>
        </w:rPr>
      </w:pPr>
      <w:r w:rsidRPr="00B4526B">
        <w:rPr>
          <w:rFonts w:ascii="Arial" w:hAnsi="Arial" w:cs="Arial"/>
          <w:sz w:val="24"/>
          <w:szCs w:val="24"/>
        </w:rPr>
        <w:lastRenderedPageBreak/>
        <w:t>Jika kita ingin mengubah projek kita sendiri yang harus dilakukan pertama kali yaitu membuat branch baru, contoh disini kita akan memb</w:t>
      </w:r>
      <w:r>
        <w:rPr>
          <w:rFonts w:ascii="Arial" w:hAnsi="Arial" w:cs="Arial"/>
          <w:sz w:val="24"/>
          <w:szCs w:val="24"/>
        </w:rPr>
        <w:t>uat branch fitur-baru</w:t>
      </w:r>
    </w:p>
    <w:p w14:paraId="216DB38E" w14:textId="73C04C82" w:rsidR="00B4526B" w:rsidRPr="00B4526B" w:rsidRDefault="00B4526B" w:rsidP="00B4526B">
      <w:pPr>
        <w:pStyle w:val="ListParagraph"/>
        <w:spacing w:line="360" w:lineRule="auto"/>
        <w:ind w:left="1800"/>
        <w:jc w:val="both"/>
        <w:rPr>
          <w:rFonts w:ascii="Arial" w:hAnsi="Arial" w:cs="Arial"/>
          <w:sz w:val="24"/>
          <w:szCs w:val="24"/>
        </w:rPr>
      </w:pPr>
      <w:r w:rsidRPr="00B4526B">
        <w:rPr>
          <w:rFonts w:ascii="Arial" w:hAnsi="Arial" w:cs="Arial"/>
          <w:noProof/>
          <w:sz w:val="24"/>
          <w:szCs w:val="24"/>
        </w:rPr>
        <w:drawing>
          <wp:inline distT="0" distB="0" distL="0" distR="0" wp14:anchorId="33441076" wp14:editId="019BD75A">
            <wp:extent cx="4566408" cy="2680855"/>
            <wp:effectExtent l="0" t="0" r="5715" b="5715"/>
            <wp:docPr id="158384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43141" name=""/>
                    <pic:cNvPicPr/>
                  </pic:nvPicPr>
                  <pic:blipFill>
                    <a:blip r:embed="rId84"/>
                    <a:stretch>
                      <a:fillRect/>
                    </a:stretch>
                  </pic:blipFill>
                  <pic:spPr>
                    <a:xfrm>
                      <a:off x="0" y="0"/>
                      <a:ext cx="4584266" cy="2691339"/>
                    </a:xfrm>
                    <a:prstGeom prst="rect">
                      <a:avLst/>
                    </a:prstGeom>
                  </pic:spPr>
                </pic:pic>
              </a:graphicData>
            </a:graphic>
          </wp:inline>
        </w:drawing>
      </w:r>
    </w:p>
    <w:p w14:paraId="462243B1" w14:textId="4AC61593" w:rsidR="00B4526B" w:rsidRDefault="00B4526B" w:rsidP="00063AFD">
      <w:pPr>
        <w:pStyle w:val="ListParagraph"/>
        <w:numPr>
          <w:ilvl w:val="0"/>
          <w:numId w:val="16"/>
        </w:numPr>
        <w:spacing w:line="360" w:lineRule="auto"/>
        <w:jc w:val="both"/>
        <w:rPr>
          <w:rFonts w:ascii="Arial" w:hAnsi="Arial" w:cs="Arial"/>
          <w:sz w:val="24"/>
          <w:szCs w:val="24"/>
          <w:lang w:val="fi-FI"/>
        </w:rPr>
      </w:pPr>
      <w:r w:rsidRPr="00B4526B">
        <w:rPr>
          <w:rFonts w:ascii="Arial" w:hAnsi="Arial" w:cs="Arial"/>
          <w:sz w:val="24"/>
          <w:szCs w:val="24"/>
          <w:lang w:val="fi-FI"/>
        </w:rPr>
        <w:t>Lakukan perubahan kemudian tambahkan dan c</w:t>
      </w:r>
      <w:r>
        <w:rPr>
          <w:rFonts w:ascii="Arial" w:hAnsi="Arial" w:cs="Arial"/>
          <w:sz w:val="24"/>
          <w:szCs w:val="24"/>
          <w:lang w:val="fi-FI"/>
        </w:rPr>
        <w:t>ommit</w:t>
      </w:r>
    </w:p>
    <w:p w14:paraId="44E9D6C5" w14:textId="1139B41E" w:rsidR="00B4526B" w:rsidRDefault="00B4526B" w:rsidP="00B4526B">
      <w:pPr>
        <w:pStyle w:val="ListParagraph"/>
        <w:spacing w:line="360" w:lineRule="auto"/>
        <w:ind w:left="1800"/>
        <w:jc w:val="both"/>
        <w:rPr>
          <w:rFonts w:ascii="Arial" w:hAnsi="Arial" w:cs="Arial"/>
          <w:sz w:val="24"/>
          <w:szCs w:val="24"/>
          <w:lang w:val="fi-FI"/>
        </w:rPr>
      </w:pPr>
      <w:r>
        <w:rPr>
          <w:rFonts w:ascii="Arial" w:hAnsi="Arial" w:cs="Arial"/>
          <w:noProof/>
          <w:sz w:val="24"/>
          <w:szCs w:val="24"/>
          <w:lang w:val="fi-FI"/>
        </w:rPr>
        <mc:AlternateContent>
          <mc:Choice Requires="wps">
            <w:drawing>
              <wp:anchor distT="0" distB="0" distL="114300" distR="114300" simplePos="0" relativeHeight="251661312" behindDoc="0" locked="0" layoutInCell="1" allowOverlap="1" wp14:anchorId="6DBFAEF3" wp14:editId="0A0CE64E">
                <wp:simplePos x="0" y="0"/>
                <wp:positionH relativeFrom="column">
                  <wp:posOffset>1136073</wp:posOffset>
                </wp:positionH>
                <wp:positionV relativeFrom="paragraph">
                  <wp:posOffset>746761</wp:posOffset>
                </wp:positionV>
                <wp:extent cx="4481945" cy="941936"/>
                <wp:effectExtent l="19050" t="19050" r="13970" b="10795"/>
                <wp:wrapNone/>
                <wp:docPr id="845979613" name="Rectangle 3"/>
                <wp:cNvGraphicFramePr/>
                <a:graphic xmlns:a="http://schemas.openxmlformats.org/drawingml/2006/main">
                  <a:graphicData uri="http://schemas.microsoft.com/office/word/2010/wordprocessingShape">
                    <wps:wsp>
                      <wps:cNvSpPr/>
                      <wps:spPr>
                        <a:xfrm>
                          <a:off x="0" y="0"/>
                          <a:ext cx="4481945" cy="941936"/>
                        </a:xfrm>
                        <a:prstGeom prst="rect">
                          <a:avLst/>
                        </a:prstGeom>
                        <a:noFill/>
                        <a:ln w="28575">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0E564E" id="Rectangle 3" o:spid="_x0000_s1026" style="position:absolute;margin-left:89.45pt;margin-top:58.8pt;width:352.9pt;height:74.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" filled="f" strokecolor="yellow" strokeweight="2.25pt"/>
            </w:pict>
          </mc:Fallback>
        </mc:AlternateContent>
      </w:r>
      <w:r w:rsidRPr="00B4526B">
        <w:rPr>
          <w:rFonts w:ascii="Arial" w:hAnsi="Arial" w:cs="Arial"/>
          <w:noProof/>
          <w:sz w:val="24"/>
          <w:szCs w:val="24"/>
          <w:lang w:val="fi-FI"/>
        </w:rPr>
        <w:drawing>
          <wp:inline distT="0" distB="0" distL="0" distR="0" wp14:anchorId="1B9BCDD1" wp14:editId="3E01ADE9">
            <wp:extent cx="4637001" cy="2831725"/>
            <wp:effectExtent l="0" t="0" r="0" b="6985"/>
            <wp:docPr id="59590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3662" name=""/>
                    <pic:cNvPicPr/>
                  </pic:nvPicPr>
                  <pic:blipFill>
                    <a:blip r:embed="rId85"/>
                    <a:stretch>
                      <a:fillRect/>
                    </a:stretch>
                  </pic:blipFill>
                  <pic:spPr>
                    <a:xfrm>
                      <a:off x="0" y="0"/>
                      <a:ext cx="4651283" cy="2840447"/>
                    </a:xfrm>
                    <a:prstGeom prst="rect">
                      <a:avLst/>
                    </a:prstGeom>
                  </pic:spPr>
                </pic:pic>
              </a:graphicData>
            </a:graphic>
          </wp:inline>
        </w:drawing>
      </w:r>
    </w:p>
    <w:p w14:paraId="4822D435" w14:textId="42EA847C" w:rsidR="00B4526B" w:rsidRDefault="003C5BCB" w:rsidP="00063AFD">
      <w:pPr>
        <w:pStyle w:val="ListParagraph"/>
        <w:numPr>
          <w:ilvl w:val="0"/>
          <w:numId w:val="16"/>
        </w:numPr>
        <w:spacing w:line="360" w:lineRule="auto"/>
        <w:jc w:val="both"/>
        <w:rPr>
          <w:rFonts w:ascii="Arial" w:hAnsi="Arial" w:cs="Arial"/>
          <w:sz w:val="24"/>
          <w:szCs w:val="24"/>
        </w:rPr>
      </w:pPr>
      <w:r>
        <w:rPr>
          <w:rFonts w:ascii="Arial" w:hAnsi="Arial" w:cs="Arial"/>
          <w:sz w:val="24"/>
          <w:szCs w:val="24"/>
        </w:rPr>
        <w:t>Push Branch ke Github</w:t>
      </w:r>
    </w:p>
    <w:p w14:paraId="46B4D078" w14:textId="40A5C3B2" w:rsidR="003C5BCB" w:rsidRDefault="007F6AE1" w:rsidP="003C5BCB">
      <w:pPr>
        <w:pStyle w:val="ListParagraph"/>
        <w:spacing w:line="360" w:lineRule="auto"/>
        <w:ind w:left="1800"/>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62336" behindDoc="0" locked="0" layoutInCell="1" allowOverlap="1" wp14:anchorId="325155C9" wp14:editId="6058EAB5">
                <wp:simplePos x="0" y="0"/>
                <wp:positionH relativeFrom="column">
                  <wp:posOffset>1115291</wp:posOffset>
                </wp:positionH>
                <wp:positionV relativeFrom="paragraph">
                  <wp:posOffset>685800</wp:posOffset>
                </wp:positionV>
                <wp:extent cx="4620491" cy="1794164"/>
                <wp:effectExtent l="19050" t="19050" r="27940" b="15875"/>
                <wp:wrapNone/>
                <wp:docPr id="1636318488" name="Rectangle 4"/>
                <wp:cNvGraphicFramePr/>
                <a:graphic xmlns:a="http://schemas.openxmlformats.org/drawingml/2006/main">
                  <a:graphicData uri="http://schemas.microsoft.com/office/word/2010/wordprocessingShape">
                    <wps:wsp>
                      <wps:cNvSpPr/>
                      <wps:spPr>
                        <a:xfrm>
                          <a:off x="0" y="0"/>
                          <a:ext cx="4620491" cy="1794164"/>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0A511" id="Rectangle 4" o:spid="_x0000_s1026" style="position:absolute;margin-left:87.8pt;margin-top:54pt;width:363.8pt;height:14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" filled="f" strokecolor="yellow" strokeweight="3pt"/>
            </w:pict>
          </mc:Fallback>
        </mc:AlternateContent>
      </w:r>
      <w:r w:rsidRPr="007F6AE1">
        <w:rPr>
          <w:rFonts w:ascii="Arial" w:hAnsi="Arial" w:cs="Arial"/>
          <w:noProof/>
          <w:sz w:val="24"/>
          <w:szCs w:val="24"/>
        </w:rPr>
        <w:drawing>
          <wp:inline distT="0" distB="0" distL="0" distR="0" wp14:anchorId="73088A34" wp14:editId="1EF93D47">
            <wp:extent cx="4567728" cy="2681124"/>
            <wp:effectExtent l="0" t="0" r="4445" b="5080"/>
            <wp:docPr id="144411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18137" name=""/>
                    <pic:cNvPicPr/>
                  </pic:nvPicPr>
                  <pic:blipFill>
                    <a:blip r:embed="rId86"/>
                    <a:stretch>
                      <a:fillRect/>
                    </a:stretch>
                  </pic:blipFill>
                  <pic:spPr>
                    <a:xfrm>
                      <a:off x="0" y="0"/>
                      <a:ext cx="4582839" cy="2689994"/>
                    </a:xfrm>
                    <a:prstGeom prst="rect">
                      <a:avLst/>
                    </a:prstGeom>
                  </pic:spPr>
                </pic:pic>
              </a:graphicData>
            </a:graphic>
          </wp:inline>
        </w:drawing>
      </w:r>
    </w:p>
    <w:p w14:paraId="25D6CF01" w14:textId="77777777" w:rsidR="007F6AE1" w:rsidRDefault="007F6AE1" w:rsidP="003C5BCB">
      <w:pPr>
        <w:pStyle w:val="ListParagraph"/>
        <w:spacing w:line="360" w:lineRule="auto"/>
        <w:ind w:left="1800"/>
        <w:jc w:val="both"/>
        <w:rPr>
          <w:rFonts w:ascii="Arial" w:hAnsi="Arial" w:cs="Arial"/>
          <w:sz w:val="24"/>
          <w:szCs w:val="24"/>
        </w:rPr>
      </w:pPr>
    </w:p>
    <w:p w14:paraId="42D63EE0" w14:textId="07E36020" w:rsidR="00B4526B" w:rsidRDefault="007F6AE1" w:rsidP="007F6AE1">
      <w:pPr>
        <w:pStyle w:val="ListParagraph"/>
        <w:numPr>
          <w:ilvl w:val="0"/>
          <w:numId w:val="16"/>
        </w:numPr>
        <w:spacing w:line="360" w:lineRule="auto"/>
        <w:jc w:val="both"/>
        <w:rPr>
          <w:rFonts w:ascii="Arial" w:hAnsi="Arial" w:cs="Arial"/>
          <w:sz w:val="24"/>
          <w:szCs w:val="24"/>
        </w:rPr>
      </w:pPr>
      <w:r w:rsidRPr="007F6AE1">
        <w:rPr>
          <w:rFonts w:ascii="Arial" w:hAnsi="Arial" w:cs="Arial"/>
          <w:sz w:val="24"/>
          <w:szCs w:val="24"/>
        </w:rPr>
        <w:t>Pergi ke repository di GitHub</w:t>
      </w:r>
      <w:r>
        <w:rPr>
          <w:rFonts w:ascii="Arial" w:hAnsi="Arial" w:cs="Arial"/>
          <w:sz w:val="24"/>
          <w:szCs w:val="24"/>
        </w:rPr>
        <w:t>, p</w:t>
      </w:r>
      <w:r w:rsidRPr="007F6AE1">
        <w:rPr>
          <w:rFonts w:ascii="Arial" w:hAnsi="Arial" w:cs="Arial"/>
          <w:sz w:val="24"/>
          <w:szCs w:val="24"/>
        </w:rPr>
        <w:t>ilih tab Pull Requests &gt; New Pull Request.</w:t>
      </w:r>
    </w:p>
    <w:p w14:paraId="3BB45733" w14:textId="1B2B6AA0" w:rsidR="007F6AE1" w:rsidRDefault="007F6AE1" w:rsidP="007F6AE1">
      <w:pPr>
        <w:pStyle w:val="ListParagraph"/>
        <w:spacing w:line="360" w:lineRule="auto"/>
        <w:ind w:left="1800"/>
        <w:jc w:val="both"/>
        <w:rPr>
          <w:rFonts w:ascii="Arial" w:hAnsi="Arial" w:cs="Arial"/>
          <w:sz w:val="24"/>
          <w:szCs w:val="24"/>
        </w:rPr>
      </w:pPr>
      <w:r w:rsidRPr="007F6AE1">
        <w:rPr>
          <w:rFonts w:ascii="Arial" w:hAnsi="Arial" w:cs="Arial"/>
          <w:noProof/>
          <w:sz w:val="24"/>
          <w:szCs w:val="24"/>
        </w:rPr>
        <w:drawing>
          <wp:inline distT="0" distB="0" distL="0" distR="0" wp14:anchorId="6BA649AC" wp14:editId="45579AAF">
            <wp:extent cx="4567728" cy="1454426"/>
            <wp:effectExtent l="0" t="0" r="4445" b="0"/>
            <wp:docPr id="8502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6872" name=""/>
                    <pic:cNvPicPr/>
                  </pic:nvPicPr>
                  <pic:blipFill>
                    <a:blip r:embed="rId87"/>
                    <a:stretch>
                      <a:fillRect/>
                    </a:stretch>
                  </pic:blipFill>
                  <pic:spPr>
                    <a:xfrm>
                      <a:off x="0" y="0"/>
                      <a:ext cx="4598888" cy="1464348"/>
                    </a:xfrm>
                    <a:prstGeom prst="rect">
                      <a:avLst/>
                    </a:prstGeom>
                  </pic:spPr>
                </pic:pic>
              </a:graphicData>
            </a:graphic>
          </wp:inline>
        </w:drawing>
      </w:r>
    </w:p>
    <w:p w14:paraId="69FCFDDA" w14:textId="77777777" w:rsidR="007F6AE1" w:rsidRPr="007F6AE1" w:rsidRDefault="007F6AE1" w:rsidP="007F6AE1">
      <w:pPr>
        <w:pStyle w:val="ListParagraph"/>
        <w:spacing w:line="360" w:lineRule="auto"/>
        <w:ind w:left="1800"/>
        <w:jc w:val="both"/>
        <w:rPr>
          <w:rFonts w:ascii="Arial" w:hAnsi="Arial" w:cs="Arial"/>
          <w:sz w:val="24"/>
          <w:szCs w:val="24"/>
        </w:rPr>
      </w:pPr>
    </w:p>
    <w:p w14:paraId="55F9A7A0" w14:textId="193CE771" w:rsidR="00B4526B" w:rsidRDefault="007F6AE1" w:rsidP="00063AFD">
      <w:pPr>
        <w:pStyle w:val="ListParagraph"/>
        <w:numPr>
          <w:ilvl w:val="0"/>
          <w:numId w:val="16"/>
        </w:numPr>
        <w:spacing w:line="360" w:lineRule="auto"/>
        <w:jc w:val="both"/>
        <w:rPr>
          <w:rFonts w:ascii="Arial" w:hAnsi="Arial" w:cs="Arial"/>
          <w:sz w:val="24"/>
          <w:szCs w:val="24"/>
        </w:rPr>
      </w:pPr>
      <w:r>
        <w:rPr>
          <w:rFonts w:ascii="Arial" w:hAnsi="Arial" w:cs="Arial"/>
          <w:sz w:val="24"/>
          <w:szCs w:val="24"/>
        </w:rPr>
        <w:t>Pilih base branch master kemudian bandingkan dengan branch fitur-baru</w:t>
      </w:r>
    </w:p>
    <w:p w14:paraId="7EEDBBF0" w14:textId="30063D35" w:rsidR="007F6AE1" w:rsidRDefault="007F6AE1" w:rsidP="007F6AE1">
      <w:pPr>
        <w:pStyle w:val="ListParagraph"/>
        <w:spacing w:line="360" w:lineRule="auto"/>
        <w:ind w:left="180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7A66F0A5" wp14:editId="16A82447">
                <wp:simplePos x="0" y="0"/>
                <wp:positionH relativeFrom="column">
                  <wp:posOffset>1596189</wp:posOffset>
                </wp:positionH>
                <wp:positionV relativeFrom="paragraph">
                  <wp:posOffset>608263</wp:posOffset>
                </wp:positionV>
                <wp:extent cx="2382253" cy="180474"/>
                <wp:effectExtent l="0" t="0" r="18415" b="10160"/>
                <wp:wrapNone/>
                <wp:docPr id="1669038768" name="Rectangle 5"/>
                <wp:cNvGraphicFramePr/>
                <a:graphic xmlns:a="http://schemas.openxmlformats.org/drawingml/2006/main">
                  <a:graphicData uri="http://schemas.microsoft.com/office/word/2010/wordprocessingShape">
                    <wps:wsp>
                      <wps:cNvSpPr/>
                      <wps:spPr>
                        <a:xfrm>
                          <a:off x="0" y="0"/>
                          <a:ext cx="2382253" cy="180474"/>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53963" id="Rectangle 5" o:spid="_x0000_s1026" style="position:absolute;margin-left:125.7pt;margin-top:47.9pt;width:187.6pt;height:1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" filled="f" strokecolor="yellow" strokeweight="1.5pt"/>
            </w:pict>
          </mc:Fallback>
        </mc:AlternateContent>
      </w:r>
      <w:r w:rsidRPr="007F6AE1">
        <w:rPr>
          <w:rFonts w:ascii="Arial" w:hAnsi="Arial" w:cs="Arial"/>
          <w:noProof/>
          <w:sz w:val="24"/>
          <w:szCs w:val="24"/>
        </w:rPr>
        <w:drawing>
          <wp:inline distT="0" distB="0" distL="0" distR="0" wp14:anchorId="21A2CE21" wp14:editId="4E0FEF84">
            <wp:extent cx="4595437" cy="2205565"/>
            <wp:effectExtent l="0" t="0" r="0" b="4445"/>
            <wp:docPr id="236257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7426" name=""/>
                    <pic:cNvPicPr/>
                  </pic:nvPicPr>
                  <pic:blipFill>
                    <a:blip r:embed="rId88"/>
                    <a:stretch>
                      <a:fillRect/>
                    </a:stretch>
                  </pic:blipFill>
                  <pic:spPr>
                    <a:xfrm>
                      <a:off x="0" y="0"/>
                      <a:ext cx="4627532" cy="2220969"/>
                    </a:xfrm>
                    <a:prstGeom prst="rect">
                      <a:avLst/>
                    </a:prstGeom>
                  </pic:spPr>
                </pic:pic>
              </a:graphicData>
            </a:graphic>
          </wp:inline>
        </w:drawing>
      </w:r>
    </w:p>
    <w:p w14:paraId="33393A8C" w14:textId="6579F9F4" w:rsidR="007F6AE1" w:rsidRDefault="00F948E4" w:rsidP="007F6AE1">
      <w:pPr>
        <w:pStyle w:val="ListParagraph"/>
        <w:spacing w:line="360" w:lineRule="auto"/>
        <w:ind w:left="1800"/>
        <w:jc w:val="both"/>
        <w:rPr>
          <w:rFonts w:ascii="Arial" w:hAnsi="Arial" w:cs="Arial"/>
          <w:sz w:val="24"/>
          <w:szCs w:val="24"/>
        </w:rPr>
      </w:pPr>
      <w:r w:rsidRPr="00F948E4">
        <w:rPr>
          <w:rFonts w:ascii="Arial" w:hAnsi="Arial" w:cs="Arial"/>
          <w:noProof/>
          <w:sz w:val="24"/>
          <w:szCs w:val="24"/>
        </w:rPr>
        <w:lastRenderedPageBreak/>
        <w:drawing>
          <wp:inline distT="0" distB="0" distL="0" distR="0" wp14:anchorId="1376FF07" wp14:editId="43259DA2">
            <wp:extent cx="4576787" cy="3318247"/>
            <wp:effectExtent l="0" t="0" r="0" b="0"/>
            <wp:docPr id="15294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76261" name=""/>
                    <pic:cNvPicPr/>
                  </pic:nvPicPr>
                  <pic:blipFill>
                    <a:blip r:embed="rId89"/>
                    <a:stretch>
                      <a:fillRect/>
                    </a:stretch>
                  </pic:blipFill>
                  <pic:spPr>
                    <a:xfrm>
                      <a:off x="0" y="0"/>
                      <a:ext cx="4601151" cy="3335911"/>
                    </a:xfrm>
                    <a:prstGeom prst="rect">
                      <a:avLst/>
                    </a:prstGeom>
                  </pic:spPr>
                </pic:pic>
              </a:graphicData>
            </a:graphic>
          </wp:inline>
        </w:drawing>
      </w:r>
    </w:p>
    <w:p w14:paraId="1C3C8CCF" w14:textId="77777777" w:rsidR="00F948E4" w:rsidRDefault="00F948E4" w:rsidP="00F948E4">
      <w:pPr>
        <w:pStyle w:val="ListParagraph"/>
        <w:spacing w:line="360" w:lineRule="auto"/>
        <w:ind w:left="1800"/>
        <w:jc w:val="both"/>
        <w:rPr>
          <w:rFonts w:ascii="Arial" w:hAnsi="Arial" w:cs="Arial"/>
          <w:sz w:val="24"/>
          <w:szCs w:val="24"/>
        </w:rPr>
      </w:pPr>
    </w:p>
    <w:p w14:paraId="4B33253B" w14:textId="24F03B82" w:rsidR="007F6AE1" w:rsidRDefault="00F948E4" w:rsidP="00063AFD">
      <w:pPr>
        <w:pStyle w:val="ListParagraph"/>
        <w:numPr>
          <w:ilvl w:val="0"/>
          <w:numId w:val="16"/>
        </w:numPr>
        <w:spacing w:line="360" w:lineRule="auto"/>
        <w:jc w:val="both"/>
        <w:rPr>
          <w:rFonts w:ascii="Arial" w:hAnsi="Arial" w:cs="Arial"/>
          <w:sz w:val="24"/>
          <w:szCs w:val="24"/>
        </w:rPr>
      </w:pPr>
      <w:r>
        <w:rPr>
          <w:rFonts w:ascii="Arial" w:hAnsi="Arial" w:cs="Arial"/>
          <w:sz w:val="24"/>
          <w:szCs w:val="24"/>
        </w:rPr>
        <w:t xml:space="preserve">Klik Create pull request </w:t>
      </w:r>
      <w:r w:rsidRPr="00F948E4">
        <w:rPr>
          <w:rFonts w:ascii="Arial" w:hAnsi="Arial" w:cs="Arial"/>
          <w:sz w:val="24"/>
          <w:szCs w:val="24"/>
        </w:rPr>
        <w:t>dan tambahkan deskripsi perubahan.</w:t>
      </w:r>
    </w:p>
    <w:p w14:paraId="39563E68" w14:textId="0BACB313" w:rsidR="00F948E4" w:rsidRDefault="000E3E7D" w:rsidP="00F948E4">
      <w:pPr>
        <w:pStyle w:val="ListParagraph"/>
        <w:spacing w:line="360" w:lineRule="auto"/>
        <w:ind w:left="1800"/>
        <w:jc w:val="both"/>
        <w:rPr>
          <w:rFonts w:ascii="Arial" w:hAnsi="Arial" w:cs="Arial"/>
          <w:sz w:val="24"/>
          <w:szCs w:val="24"/>
        </w:rPr>
      </w:pPr>
      <w:r w:rsidRPr="000E3E7D">
        <w:rPr>
          <w:rFonts w:ascii="Arial" w:hAnsi="Arial" w:cs="Arial"/>
          <w:noProof/>
          <w:sz w:val="24"/>
          <w:szCs w:val="24"/>
        </w:rPr>
        <w:drawing>
          <wp:inline distT="0" distB="0" distL="0" distR="0" wp14:anchorId="7B5EA6B5" wp14:editId="3F7D2029">
            <wp:extent cx="4637421" cy="2467708"/>
            <wp:effectExtent l="0" t="0" r="0" b="8890"/>
            <wp:docPr id="95963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6476" name=""/>
                    <pic:cNvPicPr/>
                  </pic:nvPicPr>
                  <pic:blipFill>
                    <a:blip r:embed="rId90"/>
                    <a:stretch>
                      <a:fillRect/>
                    </a:stretch>
                  </pic:blipFill>
                  <pic:spPr>
                    <a:xfrm>
                      <a:off x="0" y="0"/>
                      <a:ext cx="4658212" cy="2478771"/>
                    </a:xfrm>
                    <a:prstGeom prst="rect">
                      <a:avLst/>
                    </a:prstGeom>
                  </pic:spPr>
                </pic:pic>
              </a:graphicData>
            </a:graphic>
          </wp:inline>
        </w:drawing>
      </w:r>
    </w:p>
    <w:p w14:paraId="1CC66516" w14:textId="77777777" w:rsidR="00F948E4" w:rsidRDefault="00F948E4" w:rsidP="00F948E4">
      <w:pPr>
        <w:pStyle w:val="ListParagraph"/>
        <w:spacing w:line="360" w:lineRule="auto"/>
        <w:ind w:left="1800"/>
        <w:jc w:val="both"/>
        <w:rPr>
          <w:rFonts w:ascii="Arial" w:hAnsi="Arial" w:cs="Arial"/>
          <w:sz w:val="24"/>
          <w:szCs w:val="24"/>
        </w:rPr>
      </w:pPr>
    </w:p>
    <w:p w14:paraId="4AB8437C" w14:textId="0AD32EF0" w:rsidR="007F6AE1" w:rsidRDefault="000E3E7D" w:rsidP="00063AFD">
      <w:pPr>
        <w:pStyle w:val="ListParagraph"/>
        <w:numPr>
          <w:ilvl w:val="0"/>
          <w:numId w:val="16"/>
        </w:numPr>
        <w:spacing w:line="360" w:lineRule="auto"/>
        <w:jc w:val="both"/>
        <w:rPr>
          <w:rFonts w:ascii="Arial" w:hAnsi="Arial" w:cs="Arial"/>
          <w:sz w:val="24"/>
          <w:szCs w:val="24"/>
          <w:lang w:val="fi-FI"/>
        </w:rPr>
      </w:pPr>
      <w:r w:rsidRPr="000E3E7D">
        <w:rPr>
          <w:rFonts w:ascii="Arial" w:hAnsi="Arial" w:cs="Arial"/>
          <w:sz w:val="24"/>
          <w:szCs w:val="24"/>
          <w:lang w:val="fi-FI"/>
        </w:rPr>
        <w:t>Jika sukses tampilannya akan s</w:t>
      </w:r>
      <w:r>
        <w:rPr>
          <w:rFonts w:ascii="Arial" w:hAnsi="Arial" w:cs="Arial"/>
          <w:sz w:val="24"/>
          <w:szCs w:val="24"/>
          <w:lang w:val="fi-FI"/>
        </w:rPr>
        <w:t>eperti ini</w:t>
      </w:r>
    </w:p>
    <w:p w14:paraId="71D4D468" w14:textId="3FAB39A0" w:rsidR="000E3E7D" w:rsidRDefault="000E3E7D" w:rsidP="000E3E7D">
      <w:pPr>
        <w:pStyle w:val="ListParagraph"/>
        <w:spacing w:line="360" w:lineRule="auto"/>
        <w:ind w:left="1800"/>
        <w:jc w:val="both"/>
        <w:rPr>
          <w:rFonts w:ascii="Arial" w:hAnsi="Arial" w:cs="Arial"/>
          <w:sz w:val="24"/>
          <w:szCs w:val="24"/>
          <w:lang w:val="fi-FI"/>
        </w:rPr>
      </w:pPr>
      <w:r w:rsidRPr="000E3E7D">
        <w:rPr>
          <w:rFonts w:ascii="Arial" w:hAnsi="Arial" w:cs="Arial"/>
          <w:noProof/>
          <w:sz w:val="24"/>
          <w:szCs w:val="24"/>
        </w:rPr>
        <w:lastRenderedPageBreak/>
        <w:drawing>
          <wp:inline distT="0" distB="0" distL="0" distR="0" wp14:anchorId="26CE849F" wp14:editId="5BC284E7">
            <wp:extent cx="4506448" cy="2876817"/>
            <wp:effectExtent l="0" t="0" r="8890" b="0"/>
            <wp:docPr id="134674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47938" name=""/>
                    <pic:cNvPicPr/>
                  </pic:nvPicPr>
                  <pic:blipFill>
                    <a:blip r:embed="rId91"/>
                    <a:stretch>
                      <a:fillRect/>
                    </a:stretch>
                  </pic:blipFill>
                  <pic:spPr>
                    <a:xfrm>
                      <a:off x="0" y="0"/>
                      <a:ext cx="4524994" cy="2888656"/>
                    </a:xfrm>
                    <a:prstGeom prst="rect">
                      <a:avLst/>
                    </a:prstGeom>
                  </pic:spPr>
                </pic:pic>
              </a:graphicData>
            </a:graphic>
          </wp:inline>
        </w:drawing>
      </w:r>
    </w:p>
    <w:p w14:paraId="6ACE5545" w14:textId="22C000C1" w:rsidR="00010B6A" w:rsidRPr="00010B6A" w:rsidRDefault="000E3E7D" w:rsidP="00010B6A">
      <w:pPr>
        <w:pStyle w:val="ListParagraph"/>
        <w:spacing w:line="360" w:lineRule="auto"/>
        <w:ind w:left="1800"/>
        <w:jc w:val="both"/>
        <w:rPr>
          <w:rFonts w:ascii="Arial" w:hAnsi="Arial" w:cs="Arial"/>
          <w:sz w:val="24"/>
          <w:szCs w:val="24"/>
        </w:rPr>
      </w:pPr>
      <w:r w:rsidRPr="000E3E7D">
        <w:rPr>
          <w:rFonts w:ascii="Arial" w:hAnsi="Arial" w:cs="Arial"/>
          <w:sz w:val="24"/>
          <w:szCs w:val="24"/>
        </w:rPr>
        <w:t>Jika kita mengakses pull request p</w:t>
      </w:r>
      <w:r>
        <w:rPr>
          <w:rFonts w:ascii="Arial" w:hAnsi="Arial" w:cs="Arial"/>
          <w:sz w:val="24"/>
          <w:szCs w:val="24"/>
        </w:rPr>
        <w:t>ada repository orang lain</w:t>
      </w:r>
      <w:r w:rsidR="00010B6A">
        <w:rPr>
          <w:rFonts w:ascii="Arial" w:hAnsi="Arial" w:cs="Arial"/>
          <w:sz w:val="24"/>
          <w:szCs w:val="24"/>
        </w:rPr>
        <w:t xml:space="preserve">, kita diminta menunggu review dari pemilik repository dan reviewer dapat memberikan feedback sebelum PR diterima. </w:t>
      </w:r>
    </w:p>
    <w:p w14:paraId="1726195A" w14:textId="3F9C7D4E" w:rsidR="007F6AE1" w:rsidRDefault="00010B6A" w:rsidP="00063AFD">
      <w:pPr>
        <w:pStyle w:val="ListParagraph"/>
        <w:numPr>
          <w:ilvl w:val="0"/>
          <w:numId w:val="16"/>
        </w:numPr>
        <w:spacing w:line="360" w:lineRule="auto"/>
        <w:jc w:val="both"/>
        <w:rPr>
          <w:rFonts w:ascii="Arial" w:hAnsi="Arial" w:cs="Arial"/>
          <w:sz w:val="24"/>
          <w:szCs w:val="24"/>
          <w:lang w:val="fi-FI"/>
        </w:rPr>
      </w:pPr>
      <w:r w:rsidRPr="00010B6A">
        <w:rPr>
          <w:rFonts w:ascii="Arial" w:hAnsi="Arial" w:cs="Arial"/>
          <w:sz w:val="24"/>
          <w:szCs w:val="24"/>
          <w:lang w:val="fi-FI"/>
        </w:rPr>
        <w:t>Jika disetujui, PR akan di-merge ke mas</w:t>
      </w:r>
      <w:r>
        <w:rPr>
          <w:rFonts w:ascii="Arial" w:hAnsi="Arial" w:cs="Arial"/>
          <w:sz w:val="24"/>
          <w:szCs w:val="24"/>
          <w:lang w:val="fi-FI"/>
        </w:rPr>
        <w:t>ter</w:t>
      </w:r>
    </w:p>
    <w:p w14:paraId="52C96C3A" w14:textId="47E4C8CA" w:rsidR="00010B6A" w:rsidRDefault="00010B6A" w:rsidP="00010B6A">
      <w:pPr>
        <w:pStyle w:val="ListParagraph"/>
        <w:spacing w:line="360" w:lineRule="auto"/>
        <w:ind w:left="1800"/>
        <w:jc w:val="both"/>
        <w:rPr>
          <w:rFonts w:ascii="Arial" w:hAnsi="Arial" w:cs="Arial"/>
          <w:sz w:val="24"/>
          <w:szCs w:val="24"/>
          <w:lang w:val="fi-FI"/>
        </w:rPr>
      </w:pPr>
      <w:r w:rsidRPr="00010B6A">
        <w:rPr>
          <w:rFonts w:ascii="Arial" w:hAnsi="Arial" w:cs="Arial"/>
          <w:noProof/>
          <w:sz w:val="24"/>
          <w:szCs w:val="24"/>
          <w:lang w:val="fi-FI"/>
        </w:rPr>
        <w:drawing>
          <wp:inline distT="0" distB="0" distL="0" distR="0" wp14:anchorId="2EF7C0EE" wp14:editId="0209A240">
            <wp:extent cx="4553341" cy="2466351"/>
            <wp:effectExtent l="0" t="0" r="0" b="0"/>
            <wp:docPr id="12055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1828" name=""/>
                    <pic:cNvPicPr/>
                  </pic:nvPicPr>
                  <pic:blipFill>
                    <a:blip r:embed="rId92"/>
                    <a:stretch>
                      <a:fillRect/>
                    </a:stretch>
                  </pic:blipFill>
                  <pic:spPr>
                    <a:xfrm>
                      <a:off x="0" y="0"/>
                      <a:ext cx="4568742" cy="2474693"/>
                    </a:xfrm>
                    <a:prstGeom prst="rect">
                      <a:avLst/>
                    </a:prstGeom>
                  </pic:spPr>
                </pic:pic>
              </a:graphicData>
            </a:graphic>
          </wp:inline>
        </w:drawing>
      </w:r>
    </w:p>
    <w:p w14:paraId="577B8D51" w14:textId="3F947EC9" w:rsidR="00010B6A" w:rsidRDefault="00010B6A" w:rsidP="00010B6A">
      <w:pPr>
        <w:pStyle w:val="ListParagraph"/>
        <w:spacing w:line="360" w:lineRule="auto"/>
        <w:ind w:left="1800"/>
        <w:jc w:val="both"/>
        <w:rPr>
          <w:rFonts w:ascii="Arial" w:hAnsi="Arial" w:cs="Arial"/>
          <w:sz w:val="24"/>
          <w:szCs w:val="24"/>
          <w:lang w:val="fi-FI"/>
        </w:rPr>
      </w:pPr>
      <w:r>
        <w:rPr>
          <w:rFonts w:ascii="Arial" w:hAnsi="Arial" w:cs="Arial"/>
          <w:sz w:val="24"/>
          <w:szCs w:val="24"/>
          <w:lang w:val="fi-FI"/>
        </w:rPr>
        <w:t>Jika sukses tampilannya sebagai berikut</w:t>
      </w:r>
    </w:p>
    <w:p w14:paraId="6A2284FD" w14:textId="6A7EE992" w:rsidR="00010B6A" w:rsidRPr="00010B6A" w:rsidRDefault="00010B6A" w:rsidP="00010B6A">
      <w:pPr>
        <w:pStyle w:val="ListParagraph"/>
        <w:spacing w:line="360" w:lineRule="auto"/>
        <w:ind w:left="1800"/>
        <w:jc w:val="both"/>
        <w:rPr>
          <w:rFonts w:ascii="Arial" w:hAnsi="Arial" w:cs="Arial"/>
          <w:sz w:val="24"/>
          <w:szCs w:val="24"/>
          <w:lang w:val="fi-FI"/>
        </w:rPr>
      </w:pPr>
      <w:r w:rsidRPr="00010B6A">
        <w:rPr>
          <w:rFonts w:ascii="Arial" w:hAnsi="Arial" w:cs="Arial"/>
          <w:noProof/>
          <w:sz w:val="24"/>
          <w:szCs w:val="24"/>
          <w:lang w:val="fi-FI"/>
        </w:rPr>
        <w:drawing>
          <wp:inline distT="0" distB="0" distL="0" distR="0" wp14:anchorId="21D3892A" wp14:editId="47DE4484">
            <wp:extent cx="4594372" cy="916228"/>
            <wp:effectExtent l="0" t="0" r="0" b="0"/>
            <wp:docPr id="197209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91120" name=""/>
                    <pic:cNvPicPr/>
                  </pic:nvPicPr>
                  <pic:blipFill>
                    <a:blip r:embed="rId93"/>
                    <a:stretch>
                      <a:fillRect/>
                    </a:stretch>
                  </pic:blipFill>
                  <pic:spPr>
                    <a:xfrm>
                      <a:off x="0" y="0"/>
                      <a:ext cx="4641677" cy="925662"/>
                    </a:xfrm>
                    <a:prstGeom prst="rect">
                      <a:avLst/>
                    </a:prstGeom>
                  </pic:spPr>
                </pic:pic>
              </a:graphicData>
            </a:graphic>
          </wp:inline>
        </w:drawing>
      </w:r>
    </w:p>
    <w:p w14:paraId="72F6847C" w14:textId="77777777" w:rsidR="00FF6435" w:rsidRPr="00063AFD" w:rsidRDefault="00FF6435" w:rsidP="003B161F">
      <w:pPr>
        <w:pStyle w:val="ListParagraph"/>
        <w:spacing w:line="360" w:lineRule="auto"/>
        <w:ind w:left="1440"/>
        <w:jc w:val="both"/>
        <w:rPr>
          <w:rFonts w:ascii="Arial" w:hAnsi="Arial" w:cs="Arial"/>
          <w:sz w:val="24"/>
          <w:szCs w:val="24"/>
        </w:rPr>
      </w:pPr>
    </w:p>
    <w:p w14:paraId="5E9FE51F" w14:textId="4C2FCBBC" w:rsidR="005744E4" w:rsidRDefault="00010B6A" w:rsidP="005744E4">
      <w:pPr>
        <w:pStyle w:val="ListParagraph"/>
        <w:numPr>
          <w:ilvl w:val="0"/>
          <w:numId w:val="14"/>
        </w:numPr>
        <w:spacing w:line="360" w:lineRule="auto"/>
        <w:jc w:val="both"/>
        <w:rPr>
          <w:rFonts w:ascii="Arial" w:hAnsi="Arial" w:cs="Arial"/>
          <w:sz w:val="24"/>
          <w:szCs w:val="24"/>
        </w:rPr>
      </w:pPr>
      <w:r w:rsidRPr="00010B6A">
        <w:rPr>
          <w:rFonts w:ascii="Arial" w:hAnsi="Arial" w:cs="Arial"/>
          <w:sz w:val="24"/>
          <w:szCs w:val="24"/>
        </w:rPr>
        <w:t>Menggunakan GitHub Issues untuk Tracking</w:t>
      </w:r>
    </w:p>
    <w:p w14:paraId="43B27289" w14:textId="6793BEE1" w:rsidR="00010B6A" w:rsidRDefault="00010B6A" w:rsidP="00010B6A">
      <w:pPr>
        <w:pStyle w:val="ListParagraph"/>
        <w:spacing w:line="360" w:lineRule="auto"/>
        <w:ind w:left="1440"/>
        <w:jc w:val="both"/>
        <w:rPr>
          <w:rFonts w:ascii="Arial" w:hAnsi="Arial" w:cs="Arial"/>
          <w:sz w:val="24"/>
          <w:szCs w:val="24"/>
        </w:rPr>
      </w:pPr>
      <w:r w:rsidRPr="00010B6A">
        <w:rPr>
          <w:rFonts w:ascii="Arial" w:hAnsi="Arial" w:cs="Arial"/>
          <w:sz w:val="24"/>
          <w:szCs w:val="24"/>
        </w:rPr>
        <w:t xml:space="preserve">GitHub Issues adalah fitur yang sangat berguna dalam manajemen proyek perangkat lunak, karena memungkinkan tim untuk melacak </w:t>
      </w:r>
      <w:r w:rsidRPr="00010B6A">
        <w:rPr>
          <w:rFonts w:ascii="Arial" w:hAnsi="Arial" w:cs="Arial"/>
          <w:sz w:val="24"/>
          <w:szCs w:val="24"/>
        </w:rPr>
        <w:lastRenderedPageBreak/>
        <w:t>tugas, bug, dan diskusi yang terkait dengan pengembangan proyek. Dengan menggunakan Issues, tim dapat mengatur dan mendokumentasikan pekerjaan yang perlu dilakukan dengan lebih terstruktur, memastikan bahwa setiap anggota tim memiliki pemahaman yang jelas tentang tugas dan tanggung jawab mereka. Setiap issue dapat diberi label, ditugaskan kepada anggota tim tertentu, dan diberi tenggat waktu untuk penyelesaian, sehingga mempermudah pengelolaan dan prioritas tugas. Selain itu, fitur ini juga mendukung diskusi, di mana anggota tim dapat berkomentar dan berbagi masukan atau solusi untuk masalah yang dihadapi.</w:t>
      </w:r>
    </w:p>
    <w:p w14:paraId="5B585BE2" w14:textId="7F04D94C" w:rsidR="00010B6A" w:rsidRDefault="00010B6A" w:rsidP="00010B6A">
      <w:pPr>
        <w:pStyle w:val="ListParagraph"/>
        <w:numPr>
          <w:ilvl w:val="0"/>
          <w:numId w:val="17"/>
        </w:numPr>
        <w:spacing w:line="360" w:lineRule="auto"/>
        <w:jc w:val="both"/>
        <w:rPr>
          <w:rFonts w:ascii="Arial" w:hAnsi="Arial" w:cs="Arial"/>
          <w:sz w:val="24"/>
          <w:szCs w:val="24"/>
        </w:rPr>
      </w:pPr>
      <w:r w:rsidRPr="00010B6A">
        <w:rPr>
          <w:rFonts w:ascii="Arial" w:hAnsi="Arial" w:cs="Arial"/>
          <w:sz w:val="24"/>
          <w:szCs w:val="24"/>
        </w:rPr>
        <w:t>Buka repository di GitHub</w:t>
      </w:r>
      <w:r>
        <w:rPr>
          <w:rFonts w:ascii="Arial" w:hAnsi="Arial" w:cs="Arial"/>
          <w:sz w:val="24"/>
          <w:szCs w:val="24"/>
        </w:rPr>
        <w:t xml:space="preserve"> p</w:t>
      </w:r>
      <w:r w:rsidRPr="00010B6A">
        <w:rPr>
          <w:rFonts w:ascii="Arial" w:hAnsi="Arial" w:cs="Arial"/>
          <w:sz w:val="24"/>
          <w:szCs w:val="24"/>
        </w:rPr>
        <w:t>ilih tab "Issues"</w:t>
      </w:r>
      <w:r>
        <w:rPr>
          <w:rFonts w:ascii="Arial" w:hAnsi="Arial" w:cs="Arial"/>
          <w:sz w:val="24"/>
          <w:szCs w:val="24"/>
        </w:rPr>
        <w:t xml:space="preserve"> klik </w:t>
      </w:r>
      <w:r w:rsidRPr="00010B6A">
        <w:rPr>
          <w:rFonts w:ascii="Arial" w:hAnsi="Arial" w:cs="Arial"/>
          <w:sz w:val="24"/>
          <w:szCs w:val="24"/>
        </w:rPr>
        <w:t>"New Issue"</w:t>
      </w:r>
    </w:p>
    <w:p w14:paraId="0B93AB76" w14:textId="5E1A48F5" w:rsidR="00010B6A" w:rsidRDefault="00010B6A" w:rsidP="00010B6A">
      <w:pPr>
        <w:pStyle w:val="ListParagraph"/>
        <w:spacing w:line="360" w:lineRule="auto"/>
        <w:ind w:left="1800"/>
        <w:jc w:val="both"/>
        <w:rPr>
          <w:rFonts w:ascii="Arial" w:hAnsi="Arial" w:cs="Arial"/>
          <w:sz w:val="24"/>
          <w:szCs w:val="24"/>
        </w:rPr>
      </w:pPr>
      <w:r w:rsidRPr="00010B6A">
        <w:rPr>
          <w:rFonts w:ascii="Arial" w:hAnsi="Arial" w:cs="Arial"/>
          <w:noProof/>
          <w:sz w:val="24"/>
          <w:szCs w:val="24"/>
        </w:rPr>
        <w:drawing>
          <wp:inline distT="0" distB="0" distL="0" distR="0" wp14:anchorId="316DB612" wp14:editId="2CF932A8">
            <wp:extent cx="4560801" cy="1982781"/>
            <wp:effectExtent l="0" t="0" r="0" b="0"/>
            <wp:docPr id="18027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0423" name=""/>
                    <pic:cNvPicPr/>
                  </pic:nvPicPr>
                  <pic:blipFill>
                    <a:blip r:embed="rId94"/>
                    <a:stretch>
                      <a:fillRect/>
                    </a:stretch>
                  </pic:blipFill>
                  <pic:spPr>
                    <a:xfrm>
                      <a:off x="0" y="0"/>
                      <a:ext cx="4582716" cy="1992308"/>
                    </a:xfrm>
                    <a:prstGeom prst="rect">
                      <a:avLst/>
                    </a:prstGeom>
                  </pic:spPr>
                </pic:pic>
              </a:graphicData>
            </a:graphic>
          </wp:inline>
        </w:drawing>
      </w:r>
    </w:p>
    <w:p w14:paraId="274A90E1" w14:textId="77777777" w:rsidR="00010B6A" w:rsidRPr="00010B6A" w:rsidRDefault="00010B6A" w:rsidP="00010B6A">
      <w:pPr>
        <w:pStyle w:val="ListParagraph"/>
        <w:spacing w:line="360" w:lineRule="auto"/>
        <w:ind w:left="1800"/>
        <w:jc w:val="both"/>
        <w:rPr>
          <w:rFonts w:ascii="Arial" w:hAnsi="Arial" w:cs="Arial"/>
          <w:sz w:val="24"/>
          <w:szCs w:val="24"/>
        </w:rPr>
      </w:pPr>
    </w:p>
    <w:p w14:paraId="203F9892" w14:textId="77777777" w:rsidR="00010B6A" w:rsidRPr="00010B6A" w:rsidRDefault="00010B6A" w:rsidP="00010B6A">
      <w:pPr>
        <w:pStyle w:val="ListParagraph"/>
        <w:numPr>
          <w:ilvl w:val="0"/>
          <w:numId w:val="17"/>
        </w:numPr>
        <w:spacing w:line="360" w:lineRule="auto"/>
        <w:jc w:val="both"/>
        <w:rPr>
          <w:rFonts w:ascii="Arial" w:hAnsi="Arial" w:cs="Arial"/>
          <w:sz w:val="24"/>
          <w:szCs w:val="24"/>
        </w:rPr>
      </w:pPr>
      <w:r w:rsidRPr="00010B6A">
        <w:rPr>
          <w:rFonts w:ascii="Arial" w:hAnsi="Arial" w:cs="Arial"/>
          <w:sz w:val="24"/>
          <w:szCs w:val="24"/>
        </w:rPr>
        <w:t>Isi judul dan deskripsi</w:t>
      </w:r>
    </w:p>
    <w:p w14:paraId="42CCD9A1" w14:textId="3D90E5C7" w:rsidR="00010B6A" w:rsidRPr="00010B6A" w:rsidRDefault="00010B6A" w:rsidP="00010B6A">
      <w:pPr>
        <w:pStyle w:val="ListParagraph"/>
        <w:spacing w:line="360" w:lineRule="auto"/>
        <w:ind w:left="1800"/>
        <w:jc w:val="both"/>
        <w:rPr>
          <w:rFonts w:ascii="Arial" w:hAnsi="Arial" w:cs="Arial"/>
          <w:sz w:val="24"/>
          <w:szCs w:val="24"/>
        </w:rPr>
      </w:pPr>
      <w:r w:rsidRPr="00010B6A">
        <w:rPr>
          <w:rFonts w:ascii="Arial" w:hAnsi="Arial" w:cs="Arial"/>
          <w:sz w:val="24"/>
          <w:szCs w:val="24"/>
        </w:rPr>
        <w:t>Judul</w:t>
      </w:r>
      <w:r>
        <w:rPr>
          <w:rFonts w:ascii="Arial" w:hAnsi="Arial" w:cs="Arial"/>
          <w:sz w:val="24"/>
          <w:szCs w:val="24"/>
        </w:rPr>
        <w:t xml:space="preserve"> </w:t>
      </w:r>
      <w:r w:rsidRPr="00010B6A">
        <w:rPr>
          <w:rFonts w:ascii="Arial" w:hAnsi="Arial" w:cs="Arial"/>
          <w:sz w:val="24"/>
          <w:szCs w:val="24"/>
        </w:rPr>
        <w:t>: Singkat dan jelas</w:t>
      </w:r>
    </w:p>
    <w:p w14:paraId="47C5BEFE" w14:textId="7ACBDA0F" w:rsidR="00010B6A" w:rsidRPr="00010B6A" w:rsidRDefault="00010B6A" w:rsidP="00010B6A">
      <w:pPr>
        <w:pStyle w:val="ListParagraph"/>
        <w:spacing w:line="360" w:lineRule="auto"/>
        <w:ind w:left="1800"/>
        <w:jc w:val="both"/>
        <w:rPr>
          <w:rFonts w:ascii="Arial" w:hAnsi="Arial" w:cs="Arial"/>
          <w:sz w:val="24"/>
          <w:szCs w:val="24"/>
          <w:lang w:val="fi-FI"/>
        </w:rPr>
      </w:pPr>
      <w:r w:rsidRPr="00010B6A">
        <w:rPr>
          <w:rFonts w:ascii="Arial" w:hAnsi="Arial" w:cs="Arial"/>
          <w:sz w:val="24"/>
          <w:szCs w:val="24"/>
          <w:lang w:val="fi-FI"/>
        </w:rPr>
        <w:t>Deskripsi</w:t>
      </w:r>
      <w:r>
        <w:rPr>
          <w:rFonts w:ascii="Arial" w:hAnsi="Arial" w:cs="Arial"/>
          <w:sz w:val="24"/>
          <w:szCs w:val="24"/>
          <w:lang w:val="fi-FI"/>
        </w:rPr>
        <w:t xml:space="preserve"> </w:t>
      </w:r>
      <w:r w:rsidRPr="00010B6A">
        <w:rPr>
          <w:rFonts w:ascii="Arial" w:hAnsi="Arial" w:cs="Arial"/>
          <w:sz w:val="24"/>
          <w:szCs w:val="24"/>
          <w:lang w:val="fi-FI"/>
        </w:rPr>
        <w:t xml:space="preserve">: </w:t>
      </w:r>
      <w:r>
        <w:rPr>
          <w:rFonts w:ascii="Arial" w:hAnsi="Arial" w:cs="Arial"/>
          <w:sz w:val="24"/>
          <w:szCs w:val="24"/>
          <w:lang w:val="fi-FI"/>
        </w:rPr>
        <w:t>men</w:t>
      </w:r>
      <w:r w:rsidRPr="00010B6A">
        <w:rPr>
          <w:rFonts w:ascii="Arial" w:hAnsi="Arial" w:cs="Arial"/>
          <w:sz w:val="24"/>
          <w:szCs w:val="24"/>
          <w:lang w:val="fi-FI"/>
        </w:rPr>
        <w:t>elaskan masalah atau tugas yang perlu dilakukan</w:t>
      </w:r>
    </w:p>
    <w:p w14:paraId="083CF762" w14:textId="77777777" w:rsidR="00010B6A" w:rsidRPr="00010B6A" w:rsidRDefault="00010B6A" w:rsidP="00010B6A">
      <w:pPr>
        <w:pStyle w:val="ListParagraph"/>
        <w:spacing w:line="360" w:lineRule="auto"/>
        <w:ind w:left="1800"/>
        <w:jc w:val="both"/>
        <w:rPr>
          <w:rFonts w:ascii="Arial" w:hAnsi="Arial" w:cs="Arial"/>
          <w:sz w:val="24"/>
          <w:szCs w:val="24"/>
        </w:rPr>
      </w:pPr>
      <w:r w:rsidRPr="00010B6A">
        <w:rPr>
          <w:rFonts w:ascii="Arial" w:hAnsi="Arial" w:cs="Arial"/>
          <w:sz w:val="24"/>
          <w:szCs w:val="24"/>
        </w:rPr>
        <w:t>Bisa menambahkan label seperti bug, enhancement, atau help wanted.</w:t>
      </w:r>
    </w:p>
    <w:p w14:paraId="41D44DE7" w14:textId="5D8D3659" w:rsidR="00010B6A" w:rsidRDefault="00010B6A" w:rsidP="00010B6A">
      <w:pPr>
        <w:pStyle w:val="ListParagraph"/>
        <w:spacing w:line="360" w:lineRule="auto"/>
        <w:ind w:left="1800"/>
        <w:jc w:val="both"/>
        <w:rPr>
          <w:rFonts w:ascii="Arial" w:hAnsi="Arial" w:cs="Arial"/>
          <w:sz w:val="24"/>
          <w:szCs w:val="24"/>
        </w:rPr>
      </w:pPr>
      <w:r w:rsidRPr="00010B6A">
        <w:rPr>
          <w:rFonts w:ascii="Arial" w:hAnsi="Arial" w:cs="Arial"/>
          <w:noProof/>
          <w:sz w:val="24"/>
          <w:szCs w:val="24"/>
        </w:rPr>
        <w:lastRenderedPageBreak/>
        <w:drawing>
          <wp:inline distT="0" distB="0" distL="0" distR="0" wp14:anchorId="0D6ACF39" wp14:editId="276A7B8C">
            <wp:extent cx="4537651" cy="3075709"/>
            <wp:effectExtent l="0" t="0" r="0" b="0"/>
            <wp:docPr id="18236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07659" name=""/>
                    <pic:cNvPicPr/>
                  </pic:nvPicPr>
                  <pic:blipFill>
                    <a:blip r:embed="rId95"/>
                    <a:stretch>
                      <a:fillRect/>
                    </a:stretch>
                  </pic:blipFill>
                  <pic:spPr>
                    <a:xfrm>
                      <a:off x="0" y="0"/>
                      <a:ext cx="4548561" cy="3083104"/>
                    </a:xfrm>
                    <a:prstGeom prst="rect">
                      <a:avLst/>
                    </a:prstGeom>
                  </pic:spPr>
                </pic:pic>
              </a:graphicData>
            </a:graphic>
          </wp:inline>
        </w:drawing>
      </w:r>
    </w:p>
    <w:p w14:paraId="667ED571" w14:textId="77777777" w:rsidR="00010B6A" w:rsidRDefault="00010B6A" w:rsidP="00010B6A">
      <w:pPr>
        <w:pStyle w:val="ListParagraph"/>
        <w:spacing w:line="360" w:lineRule="auto"/>
        <w:ind w:left="1800"/>
        <w:jc w:val="both"/>
        <w:rPr>
          <w:rFonts w:ascii="Arial" w:hAnsi="Arial" w:cs="Arial"/>
          <w:sz w:val="24"/>
          <w:szCs w:val="24"/>
        </w:rPr>
      </w:pPr>
    </w:p>
    <w:p w14:paraId="5588CD89" w14:textId="70AD30B7" w:rsidR="00010B6A" w:rsidRDefault="00010B6A" w:rsidP="00010B6A">
      <w:pPr>
        <w:pStyle w:val="ListParagraph"/>
        <w:numPr>
          <w:ilvl w:val="0"/>
          <w:numId w:val="17"/>
        </w:numPr>
        <w:spacing w:line="360" w:lineRule="auto"/>
        <w:jc w:val="both"/>
        <w:rPr>
          <w:rFonts w:ascii="Arial" w:hAnsi="Arial" w:cs="Arial"/>
          <w:sz w:val="24"/>
          <w:szCs w:val="24"/>
        </w:rPr>
      </w:pPr>
      <w:r>
        <w:rPr>
          <w:rFonts w:ascii="Arial" w:hAnsi="Arial" w:cs="Arial"/>
          <w:sz w:val="24"/>
          <w:szCs w:val="24"/>
        </w:rPr>
        <w:t>Klik Create untuk membuat issue</w:t>
      </w:r>
    </w:p>
    <w:p w14:paraId="18A5CCCF" w14:textId="630C079F" w:rsidR="00010B6A" w:rsidRDefault="00010B6A" w:rsidP="00010B6A">
      <w:pPr>
        <w:pStyle w:val="ListParagraph"/>
        <w:spacing w:line="360" w:lineRule="auto"/>
        <w:ind w:left="1800"/>
        <w:jc w:val="both"/>
        <w:rPr>
          <w:rFonts w:ascii="Arial" w:hAnsi="Arial" w:cs="Arial"/>
          <w:sz w:val="24"/>
          <w:szCs w:val="24"/>
        </w:rPr>
      </w:pPr>
      <w:r w:rsidRPr="00010B6A">
        <w:rPr>
          <w:rFonts w:ascii="Arial" w:hAnsi="Arial" w:cs="Arial"/>
          <w:noProof/>
          <w:sz w:val="24"/>
          <w:szCs w:val="24"/>
        </w:rPr>
        <w:drawing>
          <wp:inline distT="0" distB="0" distL="0" distR="0" wp14:anchorId="5F8D560C" wp14:editId="0A392635">
            <wp:extent cx="4553874" cy="3039784"/>
            <wp:effectExtent l="0" t="0" r="0" b="8255"/>
            <wp:docPr id="12991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0784" name=""/>
                    <pic:cNvPicPr/>
                  </pic:nvPicPr>
                  <pic:blipFill>
                    <a:blip r:embed="rId96"/>
                    <a:stretch>
                      <a:fillRect/>
                    </a:stretch>
                  </pic:blipFill>
                  <pic:spPr>
                    <a:xfrm>
                      <a:off x="0" y="0"/>
                      <a:ext cx="4568211" cy="3049354"/>
                    </a:xfrm>
                    <a:prstGeom prst="rect">
                      <a:avLst/>
                    </a:prstGeom>
                  </pic:spPr>
                </pic:pic>
              </a:graphicData>
            </a:graphic>
          </wp:inline>
        </w:drawing>
      </w:r>
    </w:p>
    <w:p w14:paraId="7140B30E" w14:textId="77777777" w:rsidR="00010B6A" w:rsidRDefault="00010B6A" w:rsidP="00010B6A">
      <w:pPr>
        <w:pStyle w:val="ListParagraph"/>
        <w:spacing w:line="360" w:lineRule="auto"/>
        <w:ind w:left="1800"/>
        <w:jc w:val="both"/>
        <w:rPr>
          <w:rFonts w:ascii="Arial" w:hAnsi="Arial" w:cs="Arial"/>
          <w:sz w:val="24"/>
          <w:szCs w:val="24"/>
        </w:rPr>
      </w:pPr>
    </w:p>
    <w:p w14:paraId="1C59D0E4" w14:textId="45A58729" w:rsidR="003F1CD9" w:rsidRDefault="003F1CD9" w:rsidP="003F1CD9">
      <w:pPr>
        <w:pStyle w:val="ListParagraph"/>
        <w:numPr>
          <w:ilvl w:val="0"/>
          <w:numId w:val="17"/>
        </w:numPr>
        <w:spacing w:line="360" w:lineRule="auto"/>
        <w:jc w:val="both"/>
        <w:rPr>
          <w:rFonts w:ascii="Arial" w:hAnsi="Arial" w:cs="Arial"/>
          <w:sz w:val="24"/>
          <w:szCs w:val="24"/>
        </w:rPr>
      </w:pPr>
      <w:r w:rsidRPr="003F1CD9">
        <w:rPr>
          <w:rFonts w:ascii="Arial" w:hAnsi="Arial" w:cs="Arial"/>
          <w:sz w:val="24"/>
          <w:szCs w:val="24"/>
        </w:rPr>
        <w:t>Issue dapat ditutup setelah masalah terselesaikan. Bisa dilakukan dengan Klik tombol "Close Issue" di GitHub.</w:t>
      </w:r>
    </w:p>
    <w:p w14:paraId="2F14426A" w14:textId="10613138" w:rsidR="00241A18" w:rsidRPr="003F1CD9" w:rsidRDefault="00241A18" w:rsidP="00241A18">
      <w:pPr>
        <w:pStyle w:val="ListParagraph"/>
        <w:spacing w:line="360" w:lineRule="auto"/>
        <w:ind w:left="1800"/>
        <w:jc w:val="both"/>
        <w:rPr>
          <w:rFonts w:ascii="Arial" w:hAnsi="Arial" w:cs="Arial"/>
          <w:sz w:val="24"/>
          <w:szCs w:val="24"/>
        </w:rPr>
      </w:pPr>
      <w:r w:rsidRPr="00241A18">
        <w:rPr>
          <w:rFonts w:ascii="Arial" w:hAnsi="Arial" w:cs="Arial"/>
          <w:noProof/>
          <w:sz w:val="24"/>
          <w:szCs w:val="24"/>
        </w:rPr>
        <w:lastRenderedPageBreak/>
        <w:drawing>
          <wp:inline distT="0" distB="0" distL="0" distR="0" wp14:anchorId="7BA9DADA" wp14:editId="48A9ED1B">
            <wp:extent cx="4546946" cy="3030122"/>
            <wp:effectExtent l="0" t="0" r="6350" b="0"/>
            <wp:docPr id="202127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74755" name=""/>
                    <pic:cNvPicPr/>
                  </pic:nvPicPr>
                  <pic:blipFill>
                    <a:blip r:embed="rId97"/>
                    <a:stretch>
                      <a:fillRect/>
                    </a:stretch>
                  </pic:blipFill>
                  <pic:spPr>
                    <a:xfrm>
                      <a:off x="0" y="0"/>
                      <a:ext cx="4560412" cy="3039096"/>
                    </a:xfrm>
                    <a:prstGeom prst="rect">
                      <a:avLst/>
                    </a:prstGeom>
                  </pic:spPr>
                </pic:pic>
              </a:graphicData>
            </a:graphic>
          </wp:inline>
        </w:drawing>
      </w:r>
    </w:p>
    <w:p w14:paraId="2D09DA2D" w14:textId="2713F1B5" w:rsidR="00595CF7" w:rsidRPr="00595CF7" w:rsidRDefault="00595CF7" w:rsidP="00241A18">
      <w:pPr>
        <w:pStyle w:val="ListParagraph"/>
        <w:spacing w:line="360" w:lineRule="auto"/>
        <w:ind w:left="1080"/>
        <w:jc w:val="both"/>
        <w:rPr>
          <w:rFonts w:ascii="Arial" w:hAnsi="Arial" w:cs="Arial"/>
          <w:sz w:val="24"/>
          <w:szCs w:val="24"/>
        </w:rPr>
      </w:pPr>
    </w:p>
    <w:p w14:paraId="6F7A419C" w14:textId="33010054" w:rsidR="00424B5A" w:rsidRDefault="00FD6C5F" w:rsidP="00BE55F8">
      <w:pPr>
        <w:pStyle w:val="ListParagraph"/>
        <w:numPr>
          <w:ilvl w:val="0"/>
          <w:numId w:val="1"/>
        </w:numPr>
        <w:spacing w:line="360" w:lineRule="auto"/>
        <w:jc w:val="both"/>
        <w:rPr>
          <w:rFonts w:ascii="Arial" w:hAnsi="Arial" w:cs="Arial"/>
          <w:sz w:val="24"/>
          <w:szCs w:val="24"/>
          <w:lang w:val="fi-FI"/>
        </w:rPr>
      </w:pPr>
      <w:r w:rsidRPr="00FD6C5F">
        <w:rPr>
          <w:rFonts w:ascii="Arial" w:hAnsi="Arial" w:cs="Arial"/>
          <w:sz w:val="24"/>
          <w:szCs w:val="24"/>
          <w:lang w:val="fi-FI"/>
        </w:rPr>
        <w:t>Menggunakan GitHub untuk Dokumentasi Proyek Website</w:t>
      </w:r>
    </w:p>
    <w:p w14:paraId="239232F8" w14:textId="77777777" w:rsidR="00A852F1" w:rsidRPr="00A852F1" w:rsidRDefault="00A852F1" w:rsidP="00A852F1">
      <w:pPr>
        <w:pStyle w:val="ListParagraph"/>
        <w:spacing w:line="360" w:lineRule="auto"/>
        <w:jc w:val="both"/>
        <w:rPr>
          <w:rFonts w:ascii="Arial" w:hAnsi="Arial" w:cs="Arial"/>
          <w:sz w:val="24"/>
          <w:szCs w:val="24"/>
          <w:lang w:val="fi-FI"/>
        </w:rPr>
      </w:pPr>
      <w:r w:rsidRPr="00A852F1">
        <w:rPr>
          <w:rFonts w:ascii="Arial" w:hAnsi="Arial" w:cs="Arial"/>
          <w:sz w:val="24"/>
          <w:szCs w:val="24"/>
          <w:lang w:val="fi-FI"/>
        </w:rPr>
        <w:t>Dalam pengembangan proyek website, dokumentasi memainkan peran krusial dalam memastikan bahwa setiap anggota tim memahami struktur, alur kerja, dan cara penggunaan proyek. Tanpa dokumentasi yang jelas dan komprehensif, anggota tim baru mungkin akan mengalami kesulitan dalam memahami proyek, dan koordinasi di antara anggota tim bisa menjadi tidak efektif. Dokumentasi yang baik juga membantu mengurangi kesalahan dan memastikan bahwa semua orang berada pada halaman yang sama. GitHub menyediakan beberapa fitur yang mempermudah pengelolaan dokumentasi ini, termasuk README.md, GitHub Wiki, dan GitHub Pages, yang dapat digunakan untuk menyimpan informasi penting tentang proyek.</w:t>
      </w:r>
    </w:p>
    <w:p w14:paraId="44EE073F" w14:textId="11AC7094" w:rsidR="00A852F1" w:rsidRDefault="00A852F1" w:rsidP="00A852F1">
      <w:pPr>
        <w:pStyle w:val="ListParagraph"/>
        <w:spacing w:line="360" w:lineRule="auto"/>
        <w:jc w:val="both"/>
        <w:rPr>
          <w:rFonts w:ascii="Arial" w:hAnsi="Arial" w:cs="Arial"/>
          <w:sz w:val="24"/>
          <w:szCs w:val="24"/>
          <w:lang w:val="fi-FI"/>
        </w:rPr>
      </w:pPr>
      <w:r w:rsidRPr="00A852F1">
        <w:rPr>
          <w:rFonts w:ascii="Arial" w:hAnsi="Arial" w:cs="Arial"/>
          <w:sz w:val="24"/>
          <w:szCs w:val="24"/>
          <w:lang w:val="fi-FI"/>
        </w:rPr>
        <w:t>README.mdadalah file teks yang biasanya berada di root direktori repositori dan berisi informasi dasar tentang proyek, seperti tujuan, cara instalasi, cara penggunaan, dan kontak. GitHub Wiki menyediakan ruang untuk dokumentasi yang lebih mendalam dan terstruktur, di mana anggota tim dapat membuat dan mengatur halaman-halaman dokumentasi yang saling terkait. GitHub Pages memungkinkan pengguna untuk membuat dan meng-host halaman web statis langsung dari repositori, yang bisa digunakan untuk mendokumentasikan proyek dalam format yang lebih menarik dan mudah diakses</w:t>
      </w:r>
    </w:p>
    <w:p w14:paraId="6CC90F29" w14:textId="3E1F5924" w:rsidR="00A852F1" w:rsidRPr="00B129DC" w:rsidRDefault="00B129DC" w:rsidP="00B129DC">
      <w:pPr>
        <w:pStyle w:val="ListParagraph"/>
        <w:numPr>
          <w:ilvl w:val="0"/>
          <w:numId w:val="18"/>
        </w:numPr>
        <w:spacing w:line="360" w:lineRule="auto"/>
        <w:jc w:val="both"/>
        <w:rPr>
          <w:rFonts w:ascii="Arial" w:hAnsi="Arial" w:cs="Arial"/>
          <w:sz w:val="24"/>
          <w:szCs w:val="24"/>
          <w:lang w:val="fi-FI"/>
        </w:rPr>
      </w:pPr>
      <w:r w:rsidRPr="00B129DC">
        <w:rPr>
          <w:rFonts w:ascii="Arial" w:hAnsi="Arial" w:cs="Arial"/>
          <w:sz w:val="24"/>
          <w:szCs w:val="24"/>
        </w:rPr>
        <w:t>Mengelola Dokumentasi di GitHub</w:t>
      </w:r>
    </w:p>
    <w:p w14:paraId="6A818165" w14:textId="01A70FCA" w:rsidR="00D2551B" w:rsidRPr="00D2551B" w:rsidRDefault="00D2551B" w:rsidP="00D2551B">
      <w:pPr>
        <w:pStyle w:val="ListParagraph"/>
        <w:spacing w:line="360" w:lineRule="auto"/>
        <w:ind w:left="1080"/>
        <w:jc w:val="both"/>
        <w:rPr>
          <w:rFonts w:ascii="Arial" w:hAnsi="Arial" w:cs="Arial"/>
          <w:sz w:val="24"/>
          <w:szCs w:val="24"/>
        </w:rPr>
      </w:pPr>
      <w:r w:rsidRPr="00D2551B">
        <w:rPr>
          <w:rFonts w:ascii="Arial" w:hAnsi="Arial" w:cs="Arial"/>
          <w:sz w:val="24"/>
          <w:szCs w:val="24"/>
          <w:lang w:val="fi-FI"/>
        </w:rPr>
        <w:lastRenderedPageBreak/>
        <w:t>Dokumentasi proyek adalah elemen penting yang membantu memastikan bahwa setiap anggota tim memahami konteks, tujuan, dan cara kerja proyek tersebut. Dengan dokumentasi yang baik, tim dapat bekerja lebih efisien, mengurangi kesalahan, dan mempercepat onboarding anggota baru.</w:t>
      </w:r>
      <w:r w:rsidRPr="00590F02">
        <w:rPr>
          <w:rFonts w:ascii="Arial" w:hAnsi="Arial" w:cs="Arial"/>
          <w:sz w:val="24"/>
          <w:szCs w:val="24"/>
          <w:lang w:val="fi-FI"/>
        </w:rPr>
        <w:t xml:space="preserve"> </w:t>
      </w:r>
      <w:r w:rsidRPr="00D2551B">
        <w:rPr>
          <w:rFonts w:ascii="Arial" w:hAnsi="Arial" w:cs="Arial"/>
          <w:sz w:val="24"/>
          <w:szCs w:val="24"/>
        </w:rPr>
        <w:t>Berikut adalah komponen yang biasanya ada dalam dokumentasi proyek:</w:t>
      </w:r>
    </w:p>
    <w:p w14:paraId="172901E0" w14:textId="77777777" w:rsidR="00D2551B" w:rsidRPr="00D2551B" w:rsidRDefault="00D2551B" w:rsidP="00D2551B">
      <w:pPr>
        <w:pStyle w:val="ListParagraph"/>
        <w:numPr>
          <w:ilvl w:val="0"/>
          <w:numId w:val="13"/>
        </w:numPr>
        <w:spacing w:line="360" w:lineRule="auto"/>
        <w:jc w:val="both"/>
        <w:rPr>
          <w:rFonts w:ascii="Arial" w:hAnsi="Arial" w:cs="Arial"/>
          <w:sz w:val="24"/>
          <w:szCs w:val="24"/>
          <w:lang w:val="fi-FI"/>
        </w:rPr>
      </w:pPr>
      <w:r w:rsidRPr="00D2551B">
        <w:rPr>
          <w:rFonts w:ascii="Arial" w:hAnsi="Arial" w:cs="Arial"/>
          <w:sz w:val="24"/>
          <w:szCs w:val="24"/>
          <w:lang w:val="fi-FI"/>
        </w:rPr>
        <w:t>Deskripsi proyek (tujuan, teknologi yang digunakan)</w:t>
      </w:r>
    </w:p>
    <w:p w14:paraId="0C0BC4FE" w14:textId="77777777" w:rsidR="00D2551B" w:rsidRPr="00D2551B" w:rsidRDefault="00D2551B" w:rsidP="00D2551B">
      <w:pPr>
        <w:pStyle w:val="ListParagraph"/>
        <w:numPr>
          <w:ilvl w:val="0"/>
          <w:numId w:val="13"/>
        </w:numPr>
        <w:spacing w:line="360" w:lineRule="auto"/>
        <w:jc w:val="both"/>
        <w:rPr>
          <w:rFonts w:ascii="Arial" w:hAnsi="Arial" w:cs="Arial"/>
          <w:sz w:val="24"/>
          <w:szCs w:val="24"/>
          <w:lang w:val="fi-FI"/>
        </w:rPr>
      </w:pPr>
      <w:r w:rsidRPr="00D2551B">
        <w:rPr>
          <w:rFonts w:ascii="Arial" w:hAnsi="Arial" w:cs="Arial"/>
          <w:sz w:val="24"/>
          <w:szCs w:val="24"/>
          <w:lang w:val="fi-FI"/>
        </w:rPr>
        <w:t>Petunjuk instalasi dan penggunaan</w:t>
      </w:r>
    </w:p>
    <w:p w14:paraId="67CAC36B" w14:textId="77777777" w:rsidR="00D2551B" w:rsidRPr="00D2551B" w:rsidRDefault="00D2551B" w:rsidP="00D2551B">
      <w:pPr>
        <w:pStyle w:val="ListParagraph"/>
        <w:numPr>
          <w:ilvl w:val="0"/>
          <w:numId w:val="13"/>
        </w:numPr>
        <w:spacing w:line="360" w:lineRule="auto"/>
        <w:jc w:val="both"/>
        <w:rPr>
          <w:rFonts w:ascii="Arial" w:hAnsi="Arial" w:cs="Arial"/>
          <w:sz w:val="24"/>
          <w:szCs w:val="24"/>
          <w:lang w:val="fi-FI"/>
        </w:rPr>
      </w:pPr>
      <w:r w:rsidRPr="00D2551B">
        <w:rPr>
          <w:rFonts w:ascii="Arial" w:hAnsi="Arial" w:cs="Arial"/>
          <w:sz w:val="24"/>
          <w:szCs w:val="24"/>
          <w:lang w:val="fi-FI"/>
        </w:rPr>
        <w:t>Struktur direktori proyek</w:t>
      </w:r>
    </w:p>
    <w:p w14:paraId="6E6469DE" w14:textId="77777777" w:rsidR="00D2551B" w:rsidRPr="00D2551B" w:rsidRDefault="00D2551B" w:rsidP="00D2551B">
      <w:pPr>
        <w:pStyle w:val="ListParagraph"/>
        <w:numPr>
          <w:ilvl w:val="0"/>
          <w:numId w:val="13"/>
        </w:numPr>
        <w:spacing w:line="360" w:lineRule="auto"/>
        <w:jc w:val="both"/>
        <w:rPr>
          <w:rFonts w:ascii="Arial" w:hAnsi="Arial" w:cs="Arial"/>
          <w:sz w:val="24"/>
          <w:szCs w:val="24"/>
          <w:lang w:val="fi-FI"/>
        </w:rPr>
      </w:pPr>
      <w:r w:rsidRPr="00D2551B">
        <w:rPr>
          <w:rFonts w:ascii="Arial" w:hAnsi="Arial" w:cs="Arial"/>
          <w:sz w:val="24"/>
          <w:szCs w:val="24"/>
          <w:lang w:val="fi-FI"/>
        </w:rPr>
        <w:t>Panduan kontribusi</w:t>
      </w:r>
    </w:p>
    <w:p w14:paraId="76ACCF48" w14:textId="7E58A2F9" w:rsidR="00B129DC" w:rsidRDefault="00D2551B" w:rsidP="00D2551B">
      <w:pPr>
        <w:pStyle w:val="ListParagraph"/>
        <w:numPr>
          <w:ilvl w:val="0"/>
          <w:numId w:val="13"/>
        </w:numPr>
        <w:spacing w:line="360" w:lineRule="auto"/>
        <w:jc w:val="both"/>
        <w:rPr>
          <w:rFonts w:ascii="Arial" w:hAnsi="Arial" w:cs="Arial"/>
          <w:sz w:val="24"/>
          <w:szCs w:val="24"/>
          <w:lang w:val="fi-FI"/>
        </w:rPr>
      </w:pPr>
      <w:r w:rsidRPr="00D2551B">
        <w:rPr>
          <w:rFonts w:ascii="Arial" w:hAnsi="Arial" w:cs="Arial"/>
          <w:sz w:val="24"/>
          <w:szCs w:val="24"/>
          <w:lang w:val="fi-FI"/>
        </w:rPr>
        <w:t>Daftar perubahan atau versi terbaru</w:t>
      </w:r>
    </w:p>
    <w:p w14:paraId="5EC11A40" w14:textId="5B89B837" w:rsidR="00B129DC" w:rsidRDefault="00590F02" w:rsidP="00A65E4E">
      <w:pPr>
        <w:pStyle w:val="ListParagraph"/>
        <w:spacing w:line="360" w:lineRule="auto"/>
        <w:ind w:left="1080"/>
        <w:jc w:val="both"/>
        <w:rPr>
          <w:rFonts w:ascii="Arial" w:hAnsi="Arial" w:cs="Arial"/>
          <w:sz w:val="24"/>
          <w:szCs w:val="24"/>
          <w:lang w:val="fi-FI"/>
        </w:rPr>
      </w:pPr>
      <w:r w:rsidRPr="00590F02">
        <w:rPr>
          <w:rFonts w:ascii="Arial" w:hAnsi="Arial" w:cs="Arial"/>
          <w:sz w:val="24"/>
          <w:szCs w:val="24"/>
          <w:lang w:val="fi-FI"/>
        </w:rPr>
        <w:t>Dokumentasi proyek dalam GitHub umumnya disusun sebagai berikut:</w:t>
      </w:r>
    </w:p>
    <w:p w14:paraId="43460560" w14:textId="0C6CD9A1" w:rsidR="00590F02" w:rsidRDefault="00590F02" w:rsidP="00A65E4E">
      <w:pPr>
        <w:pStyle w:val="ListParagraph"/>
        <w:spacing w:line="360" w:lineRule="auto"/>
        <w:ind w:left="1080"/>
        <w:jc w:val="both"/>
        <w:rPr>
          <w:rFonts w:ascii="Arial" w:hAnsi="Arial" w:cs="Arial"/>
          <w:sz w:val="24"/>
          <w:szCs w:val="24"/>
          <w:lang w:val="fi-FI"/>
        </w:rPr>
      </w:pPr>
      <w:r w:rsidRPr="00590F02">
        <w:rPr>
          <w:rFonts w:ascii="Arial" w:hAnsi="Arial" w:cs="Arial"/>
          <w:noProof/>
          <w:sz w:val="24"/>
          <w:szCs w:val="24"/>
          <w:lang w:val="fi-FI"/>
        </w:rPr>
        <w:drawing>
          <wp:inline distT="0" distB="0" distL="0" distR="0" wp14:anchorId="46E5BEB1" wp14:editId="0D4F4063">
            <wp:extent cx="5001491" cy="1580073"/>
            <wp:effectExtent l="0" t="0" r="8890" b="1270"/>
            <wp:docPr id="148975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56265" name=""/>
                    <pic:cNvPicPr/>
                  </pic:nvPicPr>
                  <pic:blipFill rotWithShape="1">
                    <a:blip r:embed="rId98"/>
                    <a:srcRect r="10924"/>
                    <a:stretch/>
                  </pic:blipFill>
                  <pic:spPr bwMode="auto">
                    <a:xfrm>
                      <a:off x="0" y="0"/>
                      <a:ext cx="5013809" cy="1583964"/>
                    </a:xfrm>
                    <a:prstGeom prst="rect">
                      <a:avLst/>
                    </a:prstGeom>
                    <a:ln>
                      <a:noFill/>
                    </a:ln>
                    <a:extLst>
                      <a:ext uri="{53640926-AAD7-44D8-BBD7-CCE9431645EC}">
                        <a14:shadowObscured xmlns:a14="http://schemas.microsoft.com/office/drawing/2010/main"/>
                      </a:ext>
                    </a:extLst>
                  </pic:spPr>
                </pic:pic>
              </a:graphicData>
            </a:graphic>
          </wp:inline>
        </w:drawing>
      </w:r>
    </w:p>
    <w:p w14:paraId="3CFA26E2" w14:textId="77777777" w:rsidR="00984980" w:rsidRPr="00590F02" w:rsidRDefault="00984980" w:rsidP="00A65E4E">
      <w:pPr>
        <w:pStyle w:val="ListParagraph"/>
        <w:spacing w:line="360" w:lineRule="auto"/>
        <w:ind w:left="1080"/>
        <w:jc w:val="both"/>
        <w:rPr>
          <w:rFonts w:ascii="Arial" w:hAnsi="Arial" w:cs="Arial"/>
          <w:sz w:val="24"/>
          <w:szCs w:val="24"/>
          <w:lang w:val="fi-FI"/>
        </w:rPr>
      </w:pPr>
    </w:p>
    <w:p w14:paraId="64A55FD3" w14:textId="10BC6730" w:rsidR="00BB292A" w:rsidRPr="00BB292A" w:rsidRDefault="00BB292A" w:rsidP="00B129DC">
      <w:pPr>
        <w:pStyle w:val="ListParagraph"/>
        <w:numPr>
          <w:ilvl w:val="0"/>
          <w:numId w:val="18"/>
        </w:numPr>
        <w:spacing w:line="360" w:lineRule="auto"/>
        <w:jc w:val="both"/>
        <w:rPr>
          <w:rFonts w:ascii="Arial" w:hAnsi="Arial" w:cs="Arial"/>
          <w:sz w:val="24"/>
          <w:szCs w:val="24"/>
          <w:lang w:val="fi-FI"/>
        </w:rPr>
      </w:pPr>
      <w:r w:rsidRPr="00BB292A">
        <w:rPr>
          <w:rFonts w:ascii="Arial" w:hAnsi="Arial" w:cs="Arial"/>
          <w:sz w:val="24"/>
          <w:szCs w:val="24"/>
        </w:rPr>
        <w:t>Markdown Dasar untuk Dokumentasi</w:t>
      </w:r>
    </w:p>
    <w:p w14:paraId="600FAD3C" w14:textId="17356FD0" w:rsidR="00BB292A" w:rsidRDefault="00B77944" w:rsidP="00BB292A">
      <w:pPr>
        <w:pStyle w:val="ListParagraph"/>
        <w:spacing w:line="360" w:lineRule="auto"/>
        <w:ind w:left="1080"/>
        <w:jc w:val="both"/>
        <w:rPr>
          <w:rFonts w:ascii="Arial" w:hAnsi="Arial" w:cs="Arial"/>
          <w:sz w:val="24"/>
          <w:szCs w:val="24"/>
        </w:rPr>
      </w:pPr>
      <w:r w:rsidRPr="00B77944">
        <w:rPr>
          <w:rFonts w:ascii="Arial" w:hAnsi="Arial" w:cs="Arial"/>
          <w:sz w:val="24"/>
          <w:szCs w:val="24"/>
        </w:rPr>
        <w:t>Markdown adalah alat yang sangat berguna untuk memformat teks dalam dokumen dengan cepat dan mudah. Ini memiliki berbagai elemen yang dapat digunakan untuk menyajikan informasi dengan cara yang terstruktur dan mudah dibaca.</w:t>
      </w:r>
    </w:p>
    <w:p w14:paraId="6D24115D" w14:textId="77777777" w:rsidR="004401EF" w:rsidRDefault="00B77944" w:rsidP="004401EF">
      <w:pPr>
        <w:pStyle w:val="ListParagraph"/>
        <w:numPr>
          <w:ilvl w:val="0"/>
          <w:numId w:val="20"/>
        </w:numPr>
        <w:spacing w:line="360" w:lineRule="auto"/>
        <w:jc w:val="both"/>
        <w:rPr>
          <w:rFonts w:ascii="Arial" w:hAnsi="Arial" w:cs="Arial"/>
          <w:sz w:val="24"/>
          <w:szCs w:val="24"/>
        </w:rPr>
      </w:pPr>
      <w:r w:rsidRPr="00B77944">
        <w:rPr>
          <w:rFonts w:ascii="Arial" w:hAnsi="Arial" w:cs="Arial"/>
          <w:sz w:val="24"/>
          <w:szCs w:val="24"/>
        </w:rPr>
        <w:t>Header (Judul)</w:t>
      </w:r>
    </w:p>
    <w:p w14:paraId="1B05AA4C" w14:textId="77074662" w:rsidR="004401EF" w:rsidRDefault="004401EF" w:rsidP="004401EF">
      <w:pPr>
        <w:pStyle w:val="ListParagraph"/>
        <w:spacing w:line="360" w:lineRule="auto"/>
        <w:ind w:left="1440"/>
        <w:jc w:val="both"/>
        <w:rPr>
          <w:rFonts w:ascii="Arial" w:hAnsi="Arial" w:cs="Arial"/>
          <w:sz w:val="24"/>
          <w:szCs w:val="24"/>
        </w:rPr>
      </w:pPr>
      <w:r w:rsidRPr="004401EF">
        <w:rPr>
          <w:rFonts w:ascii="Arial" w:hAnsi="Arial" w:cs="Arial"/>
          <w:sz w:val="24"/>
          <w:szCs w:val="24"/>
        </w:rPr>
        <w:t>Header digunakan untuk membuat judul atau subjudul dalam dokumentasi. Gunakan tanda # diikuti oleh teks.</w:t>
      </w:r>
    </w:p>
    <w:tbl>
      <w:tblPr>
        <w:tblStyle w:val="TableGrid"/>
        <w:tblW w:w="0" w:type="auto"/>
        <w:tblInd w:w="1440" w:type="dxa"/>
        <w:tblLook w:val="04A0" w:firstRow="1" w:lastRow="0" w:firstColumn="1" w:lastColumn="0" w:noHBand="0" w:noVBand="1"/>
      </w:tblPr>
      <w:tblGrid>
        <w:gridCol w:w="2525"/>
        <w:gridCol w:w="2525"/>
        <w:gridCol w:w="2526"/>
      </w:tblGrid>
      <w:tr w:rsidR="001C7150" w14:paraId="09EE31FF" w14:textId="77777777" w:rsidTr="001C7150">
        <w:tc>
          <w:tcPr>
            <w:tcW w:w="2525" w:type="dxa"/>
            <w:vAlign w:val="center"/>
          </w:tcPr>
          <w:p w14:paraId="6F9540BE" w14:textId="3A5625EF"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Tingkat Header</w:t>
            </w:r>
          </w:p>
        </w:tc>
        <w:tc>
          <w:tcPr>
            <w:tcW w:w="2525" w:type="dxa"/>
            <w:vAlign w:val="center"/>
          </w:tcPr>
          <w:p w14:paraId="4BE1A84B" w14:textId="15FA1E83"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Sintaks Markdown</w:t>
            </w:r>
          </w:p>
        </w:tc>
        <w:tc>
          <w:tcPr>
            <w:tcW w:w="2526" w:type="dxa"/>
            <w:vAlign w:val="center"/>
          </w:tcPr>
          <w:p w14:paraId="2B02150C" w14:textId="37715584"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Hasil</w:t>
            </w:r>
          </w:p>
        </w:tc>
      </w:tr>
      <w:tr w:rsidR="001C7150" w14:paraId="0E93DEE9" w14:textId="77777777" w:rsidTr="001C7150">
        <w:tc>
          <w:tcPr>
            <w:tcW w:w="2525" w:type="dxa"/>
            <w:vAlign w:val="center"/>
          </w:tcPr>
          <w:p w14:paraId="1200C5CD" w14:textId="11EA7F33" w:rsidR="001C7150" w:rsidRDefault="001C7150" w:rsidP="001C7150">
            <w:pPr>
              <w:pStyle w:val="ListParagraph"/>
              <w:spacing w:line="360" w:lineRule="auto"/>
              <w:ind w:left="0"/>
              <w:jc w:val="both"/>
              <w:rPr>
                <w:rFonts w:ascii="Arial" w:hAnsi="Arial" w:cs="Arial"/>
                <w:sz w:val="24"/>
                <w:szCs w:val="24"/>
              </w:rPr>
            </w:pPr>
            <w:r>
              <w:rPr>
                <w:rFonts w:ascii="Calibri" w:hAnsi="Calibri" w:cs="Calibri"/>
                <w:color w:val="000000"/>
              </w:rPr>
              <w:t>Header 1 (H1)</w:t>
            </w:r>
          </w:p>
        </w:tc>
        <w:tc>
          <w:tcPr>
            <w:tcW w:w="2525" w:type="dxa"/>
            <w:vAlign w:val="center"/>
          </w:tcPr>
          <w:p w14:paraId="42B10BDC" w14:textId="6C1E7DA0"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 Judul Utama</w:t>
            </w:r>
          </w:p>
        </w:tc>
        <w:tc>
          <w:tcPr>
            <w:tcW w:w="2526" w:type="dxa"/>
            <w:vAlign w:val="center"/>
          </w:tcPr>
          <w:p w14:paraId="1D20CE37" w14:textId="68C64282"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Judul Utama</w:t>
            </w:r>
          </w:p>
        </w:tc>
      </w:tr>
      <w:tr w:rsidR="001C7150" w14:paraId="38018AB7" w14:textId="77777777" w:rsidTr="001C7150">
        <w:tc>
          <w:tcPr>
            <w:tcW w:w="2525" w:type="dxa"/>
            <w:vAlign w:val="center"/>
          </w:tcPr>
          <w:p w14:paraId="59DB5CB2" w14:textId="18F257E9" w:rsidR="001C7150" w:rsidRDefault="001C7150" w:rsidP="001C7150">
            <w:pPr>
              <w:pStyle w:val="ListParagraph"/>
              <w:spacing w:line="360" w:lineRule="auto"/>
              <w:ind w:left="0"/>
              <w:jc w:val="both"/>
              <w:rPr>
                <w:rFonts w:ascii="Arial" w:hAnsi="Arial" w:cs="Arial"/>
                <w:sz w:val="24"/>
                <w:szCs w:val="24"/>
              </w:rPr>
            </w:pPr>
            <w:r>
              <w:rPr>
                <w:rFonts w:ascii="Calibri" w:hAnsi="Calibri" w:cs="Calibri"/>
                <w:color w:val="000000"/>
              </w:rPr>
              <w:t>Header 2 (H2)</w:t>
            </w:r>
          </w:p>
        </w:tc>
        <w:tc>
          <w:tcPr>
            <w:tcW w:w="2525" w:type="dxa"/>
            <w:vAlign w:val="center"/>
          </w:tcPr>
          <w:p w14:paraId="4F800084" w14:textId="24234197"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 Subjudul</w:t>
            </w:r>
          </w:p>
        </w:tc>
        <w:tc>
          <w:tcPr>
            <w:tcW w:w="2526" w:type="dxa"/>
            <w:vAlign w:val="center"/>
          </w:tcPr>
          <w:p w14:paraId="7CA09859" w14:textId="7797FD51"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Subjudul</w:t>
            </w:r>
          </w:p>
        </w:tc>
      </w:tr>
      <w:tr w:rsidR="001C7150" w14:paraId="1587E3BB" w14:textId="77777777" w:rsidTr="001C7150">
        <w:tc>
          <w:tcPr>
            <w:tcW w:w="2525" w:type="dxa"/>
            <w:vAlign w:val="center"/>
          </w:tcPr>
          <w:p w14:paraId="2E33560A" w14:textId="1CDE06DC" w:rsidR="001C7150" w:rsidRDefault="001C7150" w:rsidP="001C7150">
            <w:pPr>
              <w:pStyle w:val="ListParagraph"/>
              <w:spacing w:line="360" w:lineRule="auto"/>
              <w:ind w:left="0"/>
              <w:jc w:val="both"/>
              <w:rPr>
                <w:rFonts w:ascii="Arial" w:hAnsi="Arial" w:cs="Arial"/>
                <w:sz w:val="24"/>
                <w:szCs w:val="24"/>
              </w:rPr>
            </w:pPr>
            <w:r>
              <w:rPr>
                <w:rFonts w:ascii="Calibri" w:hAnsi="Calibri" w:cs="Calibri"/>
                <w:color w:val="000000"/>
              </w:rPr>
              <w:t>Header 3 (H3)</w:t>
            </w:r>
          </w:p>
        </w:tc>
        <w:tc>
          <w:tcPr>
            <w:tcW w:w="2525" w:type="dxa"/>
            <w:vAlign w:val="center"/>
          </w:tcPr>
          <w:p w14:paraId="02788305" w14:textId="0CB9F846"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 Sub-subjudul</w:t>
            </w:r>
          </w:p>
        </w:tc>
        <w:tc>
          <w:tcPr>
            <w:tcW w:w="2526" w:type="dxa"/>
            <w:vAlign w:val="center"/>
          </w:tcPr>
          <w:p w14:paraId="644711EF" w14:textId="55763A71"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Sub-subjudul</w:t>
            </w:r>
          </w:p>
        </w:tc>
      </w:tr>
      <w:tr w:rsidR="001C7150" w14:paraId="35EC6725" w14:textId="77777777" w:rsidTr="001C7150">
        <w:tc>
          <w:tcPr>
            <w:tcW w:w="2525" w:type="dxa"/>
            <w:vAlign w:val="center"/>
          </w:tcPr>
          <w:p w14:paraId="1938489D" w14:textId="33ACF6EA" w:rsidR="001C7150" w:rsidRDefault="001C7150" w:rsidP="001C7150">
            <w:pPr>
              <w:pStyle w:val="ListParagraph"/>
              <w:spacing w:line="360" w:lineRule="auto"/>
              <w:ind w:left="0"/>
              <w:jc w:val="both"/>
              <w:rPr>
                <w:rFonts w:ascii="Arial" w:hAnsi="Arial" w:cs="Arial"/>
                <w:sz w:val="24"/>
                <w:szCs w:val="24"/>
              </w:rPr>
            </w:pPr>
            <w:r>
              <w:rPr>
                <w:rFonts w:ascii="Calibri" w:hAnsi="Calibri" w:cs="Calibri"/>
                <w:color w:val="000000"/>
              </w:rPr>
              <w:t>Header 4 (H4)</w:t>
            </w:r>
          </w:p>
        </w:tc>
        <w:tc>
          <w:tcPr>
            <w:tcW w:w="2525" w:type="dxa"/>
            <w:vAlign w:val="center"/>
          </w:tcPr>
          <w:p w14:paraId="1F46740C" w14:textId="0D893E23"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 Sub-detail</w:t>
            </w:r>
          </w:p>
        </w:tc>
        <w:tc>
          <w:tcPr>
            <w:tcW w:w="2526" w:type="dxa"/>
            <w:vAlign w:val="center"/>
          </w:tcPr>
          <w:p w14:paraId="6CDEAEFF" w14:textId="652170FF"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Sub-detail</w:t>
            </w:r>
          </w:p>
        </w:tc>
      </w:tr>
    </w:tbl>
    <w:p w14:paraId="14C46769" w14:textId="5AB386A6" w:rsidR="001C7150" w:rsidRDefault="001C7150" w:rsidP="004401EF">
      <w:pPr>
        <w:pStyle w:val="ListParagraph"/>
        <w:spacing w:line="360" w:lineRule="auto"/>
        <w:ind w:left="1440"/>
        <w:jc w:val="both"/>
        <w:rPr>
          <w:rFonts w:ascii="Arial" w:hAnsi="Arial" w:cs="Arial"/>
          <w:sz w:val="24"/>
          <w:szCs w:val="24"/>
        </w:rPr>
      </w:pPr>
      <w:r>
        <w:rPr>
          <w:rFonts w:ascii="Arial" w:hAnsi="Arial" w:cs="Arial"/>
          <w:sz w:val="24"/>
          <w:szCs w:val="24"/>
        </w:rPr>
        <w:t>Contoh</w:t>
      </w:r>
    </w:p>
    <w:p w14:paraId="4D4AB958" w14:textId="215C509C" w:rsidR="001C7150" w:rsidRDefault="001C7150" w:rsidP="004401EF">
      <w:pPr>
        <w:pStyle w:val="ListParagraph"/>
        <w:spacing w:line="360" w:lineRule="auto"/>
        <w:ind w:left="1440"/>
        <w:jc w:val="both"/>
        <w:rPr>
          <w:rFonts w:ascii="Arial" w:hAnsi="Arial" w:cs="Arial"/>
          <w:sz w:val="24"/>
          <w:szCs w:val="24"/>
        </w:rPr>
      </w:pPr>
      <w:r w:rsidRPr="001C7150">
        <w:rPr>
          <w:rFonts w:ascii="Arial" w:hAnsi="Arial" w:cs="Arial"/>
          <w:noProof/>
          <w:sz w:val="24"/>
          <w:szCs w:val="24"/>
        </w:rPr>
        <w:lastRenderedPageBreak/>
        <w:drawing>
          <wp:inline distT="0" distB="0" distL="0" distR="0" wp14:anchorId="6D8D306F" wp14:editId="3D7F59B4">
            <wp:extent cx="4814455" cy="2270143"/>
            <wp:effectExtent l="0" t="0" r="5715" b="0"/>
            <wp:docPr id="1557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27" name=""/>
                    <pic:cNvPicPr/>
                  </pic:nvPicPr>
                  <pic:blipFill>
                    <a:blip r:embed="rId99"/>
                    <a:stretch>
                      <a:fillRect/>
                    </a:stretch>
                  </pic:blipFill>
                  <pic:spPr>
                    <a:xfrm>
                      <a:off x="0" y="0"/>
                      <a:ext cx="4839440" cy="2281924"/>
                    </a:xfrm>
                    <a:prstGeom prst="rect">
                      <a:avLst/>
                    </a:prstGeom>
                  </pic:spPr>
                </pic:pic>
              </a:graphicData>
            </a:graphic>
          </wp:inline>
        </w:drawing>
      </w:r>
    </w:p>
    <w:p w14:paraId="4C2EA1B6" w14:textId="58C0C3A4" w:rsidR="001C7150" w:rsidRDefault="001C7150" w:rsidP="004401EF">
      <w:pPr>
        <w:pStyle w:val="ListParagraph"/>
        <w:spacing w:line="360" w:lineRule="auto"/>
        <w:ind w:left="1440"/>
        <w:jc w:val="both"/>
        <w:rPr>
          <w:rFonts w:ascii="Arial" w:hAnsi="Arial" w:cs="Arial"/>
          <w:sz w:val="24"/>
          <w:szCs w:val="24"/>
        </w:rPr>
      </w:pPr>
      <w:r>
        <w:rPr>
          <w:rFonts w:ascii="Arial" w:hAnsi="Arial" w:cs="Arial"/>
          <w:sz w:val="24"/>
          <w:szCs w:val="24"/>
        </w:rPr>
        <w:t>Output</w:t>
      </w:r>
    </w:p>
    <w:p w14:paraId="035021BE" w14:textId="00B49C41" w:rsidR="001C7150" w:rsidRPr="004401EF" w:rsidRDefault="001C7150" w:rsidP="004401EF">
      <w:pPr>
        <w:pStyle w:val="ListParagraph"/>
        <w:spacing w:line="360" w:lineRule="auto"/>
        <w:ind w:left="1440"/>
        <w:jc w:val="both"/>
        <w:rPr>
          <w:rFonts w:ascii="Arial" w:hAnsi="Arial" w:cs="Arial"/>
          <w:sz w:val="24"/>
          <w:szCs w:val="24"/>
        </w:rPr>
      </w:pPr>
      <w:r w:rsidRPr="001C7150">
        <w:rPr>
          <w:rFonts w:ascii="Arial" w:hAnsi="Arial" w:cs="Arial"/>
          <w:noProof/>
          <w:sz w:val="24"/>
          <w:szCs w:val="24"/>
        </w:rPr>
        <w:drawing>
          <wp:inline distT="0" distB="0" distL="0" distR="0" wp14:anchorId="2BDB26AE" wp14:editId="2D707A69">
            <wp:extent cx="4789401" cy="2396823"/>
            <wp:effectExtent l="0" t="0" r="0" b="3810"/>
            <wp:docPr id="102777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6859" name=""/>
                    <pic:cNvPicPr/>
                  </pic:nvPicPr>
                  <pic:blipFill>
                    <a:blip r:embed="rId100"/>
                    <a:stretch>
                      <a:fillRect/>
                    </a:stretch>
                  </pic:blipFill>
                  <pic:spPr>
                    <a:xfrm>
                      <a:off x="0" y="0"/>
                      <a:ext cx="4800319" cy="2402287"/>
                    </a:xfrm>
                    <a:prstGeom prst="rect">
                      <a:avLst/>
                    </a:prstGeom>
                  </pic:spPr>
                </pic:pic>
              </a:graphicData>
            </a:graphic>
          </wp:inline>
        </w:drawing>
      </w:r>
    </w:p>
    <w:p w14:paraId="38B2BF08" w14:textId="77777777" w:rsidR="004401EF" w:rsidRDefault="004401EF" w:rsidP="00B77944">
      <w:pPr>
        <w:pStyle w:val="ListParagraph"/>
        <w:spacing w:line="360" w:lineRule="auto"/>
        <w:ind w:left="1440"/>
        <w:jc w:val="both"/>
        <w:rPr>
          <w:rFonts w:ascii="Arial" w:hAnsi="Arial" w:cs="Arial"/>
          <w:sz w:val="24"/>
          <w:szCs w:val="24"/>
        </w:rPr>
      </w:pPr>
    </w:p>
    <w:p w14:paraId="7C022A24" w14:textId="16F7408D" w:rsidR="00B77944" w:rsidRDefault="001C7150" w:rsidP="00B77944">
      <w:pPr>
        <w:pStyle w:val="ListParagraph"/>
        <w:numPr>
          <w:ilvl w:val="0"/>
          <w:numId w:val="20"/>
        </w:numPr>
        <w:spacing w:line="360" w:lineRule="auto"/>
        <w:jc w:val="both"/>
        <w:rPr>
          <w:rFonts w:ascii="Arial" w:hAnsi="Arial" w:cs="Arial"/>
          <w:sz w:val="24"/>
          <w:szCs w:val="24"/>
        </w:rPr>
      </w:pPr>
      <w:r w:rsidRPr="001C7150">
        <w:rPr>
          <w:rFonts w:ascii="Arial" w:hAnsi="Arial" w:cs="Arial"/>
          <w:sz w:val="24"/>
          <w:szCs w:val="24"/>
        </w:rPr>
        <w:t>Teks Tebal, Miring, dan Coret</w:t>
      </w:r>
    </w:p>
    <w:tbl>
      <w:tblPr>
        <w:tblStyle w:val="TableGrid"/>
        <w:tblW w:w="0" w:type="auto"/>
        <w:tblInd w:w="1440" w:type="dxa"/>
        <w:tblLook w:val="04A0" w:firstRow="1" w:lastRow="0" w:firstColumn="1" w:lastColumn="0" w:noHBand="0" w:noVBand="1"/>
      </w:tblPr>
      <w:tblGrid>
        <w:gridCol w:w="2525"/>
        <w:gridCol w:w="2525"/>
        <w:gridCol w:w="2526"/>
      </w:tblGrid>
      <w:tr w:rsidR="001C7150" w14:paraId="14F51F3B" w14:textId="77777777" w:rsidTr="001C7150">
        <w:tc>
          <w:tcPr>
            <w:tcW w:w="2525" w:type="dxa"/>
            <w:vAlign w:val="center"/>
          </w:tcPr>
          <w:p w14:paraId="2A20D7C4" w14:textId="79FE4234"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Jenis Format</w:t>
            </w:r>
          </w:p>
        </w:tc>
        <w:tc>
          <w:tcPr>
            <w:tcW w:w="2525" w:type="dxa"/>
            <w:vAlign w:val="center"/>
          </w:tcPr>
          <w:p w14:paraId="49024CB3" w14:textId="2A3ECD1D"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Sintaks Markdown</w:t>
            </w:r>
          </w:p>
        </w:tc>
        <w:tc>
          <w:tcPr>
            <w:tcW w:w="2526" w:type="dxa"/>
            <w:vAlign w:val="center"/>
          </w:tcPr>
          <w:p w14:paraId="78454857" w14:textId="464F8DB4"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Hasil</w:t>
            </w:r>
          </w:p>
        </w:tc>
      </w:tr>
      <w:tr w:rsidR="001C7150" w14:paraId="0467EE64" w14:textId="77777777" w:rsidTr="001C7150">
        <w:tc>
          <w:tcPr>
            <w:tcW w:w="2525" w:type="dxa"/>
            <w:vAlign w:val="center"/>
          </w:tcPr>
          <w:p w14:paraId="1ABBC405" w14:textId="74FC06C2"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Tebal</w:t>
            </w:r>
          </w:p>
        </w:tc>
        <w:tc>
          <w:tcPr>
            <w:tcW w:w="2525" w:type="dxa"/>
            <w:vAlign w:val="center"/>
          </w:tcPr>
          <w:p w14:paraId="305BC663" w14:textId="039C2E8D"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**Teks Tebal**</w:t>
            </w:r>
            <w:r>
              <w:rPr>
                <w:rFonts w:ascii="Calibri" w:hAnsi="Calibri" w:cs="Calibri"/>
                <w:color w:val="000000"/>
              </w:rPr>
              <w:t xml:space="preserve"> atau </w:t>
            </w:r>
            <w:r>
              <w:rPr>
                <w:rFonts w:ascii="Arial Unicode MS" w:hAnsi="Arial Unicode MS" w:cs="Calibri"/>
                <w:color w:val="000000"/>
                <w:sz w:val="20"/>
                <w:szCs w:val="20"/>
              </w:rPr>
              <w:t>__Teks Tebal__</w:t>
            </w:r>
          </w:p>
        </w:tc>
        <w:tc>
          <w:tcPr>
            <w:tcW w:w="2526" w:type="dxa"/>
            <w:vAlign w:val="center"/>
          </w:tcPr>
          <w:p w14:paraId="4BD6A43F" w14:textId="19B28442" w:rsidR="001C7150" w:rsidRDefault="001C7150" w:rsidP="001C7150">
            <w:pPr>
              <w:pStyle w:val="ListParagraph"/>
              <w:spacing w:line="360" w:lineRule="auto"/>
              <w:ind w:left="0"/>
              <w:jc w:val="both"/>
              <w:rPr>
                <w:rFonts w:ascii="Arial" w:hAnsi="Arial" w:cs="Arial"/>
                <w:sz w:val="24"/>
                <w:szCs w:val="24"/>
              </w:rPr>
            </w:pPr>
            <w:r>
              <w:rPr>
                <w:rFonts w:ascii="Calibri" w:hAnsi="Calibri" w:cs="Calibri"/>
                <w:b/>
                <w:bCs/>
                <w:color w:val="000000"/>
              </w:rPr>
              <w:t>Teks Tebal</w:t>
            </w:r>
          </w:p>
        </w:tc>
      </w:tr>
      <w:tr w:rsidR="001C7150" w14:paraId="114DCEAC" w14:textId="77777777" w:rsidTr="001C7150">
        <w:tc>
          <w:tcPr>
            <w:tcW w:w="2525" w:type="dxa"/>
            <w:vAlign w:val="center"/>
          </w:tcPr>
          <w:p w14:paraId="22311C37" w14:textId="708891D2" w:rsidR="001C7150" w:rsidRDefault="001C7150" w:rsidP="001C7150">
            <w:pPr>
              <w:pStyle w:val="ListParagraph"/>
              <w:spacing w:line="360" w:lineRule="auto"/>
              <w:ind w:left="0"/>
              <w:jc w:val="both"/>
              <w:rPr>
                <w:rFonts w:ascii="Arial" w:hAnsi="Arial" w:cs="Arial"/>
                <w:sz w:val="24"/>
                <w:szCs w:val="24"/>
              </w:rPr>
            </w:pPr>
            <w:r>
              <w:rPr>
                <w:rFonts w:ascii="Calibri" w:hAnsi="Calibri" w:cs="Calibri"/>
                <w:i/>
                <w:iCs/>
                <w:color w:val="000000"/>
              </w:rPr>
              <w:t>Miring</w:t>
            </w:r>
          </w:p>
        </w:tc>
        <w:tc>
          <w:tcPr>
            <w:tcW w:w="2525" w:type="dxa"/>
            <w:vAlign w:val="center"/>
          </w:tcPr>
          <w:p w14:paraId="51143210" w14:textId="424F07D2"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*Teks Miring*</w:t>
            </w:r>
            <w:r>
              <w:rPr>
                <w:rFonts w:ascii="Calibri" w:hAnsi="Calibri" w:cs="Calibri"/>
                <w:color w:val="000000"/>
              </w:rPr>
              <w:t xml:space="preserve"> atau </w:t>
            </w:r>
            <w:r>
              <w:rPr>
                <w:rFonts w:ascii="Arial Unicode MS" w:hAnsi="Arial Unicode MS" w:cs="Calibri"/>
                <w:color w:val="000000"/>
                <w:sz w:val="20"/>
                <w:szCs w:val="20"/>
              </w:rPr>
              <w:t>_Teks Miring_</w:t>
            </w:r>
          </w:p>
        </w:tc>
        <w:tc>
          <w:tcPr>
            <w:tcW w:w="2526" w:type="dxa"/>
            <w:vAlign w:val="center"/>
          </w:tcPr>
          <w:p w14:paraId="0ED15F9D" w14:textId="6CEBD7BB" w:rsidR="001C7150" w:rsidRDefault="001C7150" w:rsidP="001C7150">
            <w:pPr>
              <w:pStyle w:val="ListParagraph"/>
              <w:spacing w:line="360" w:lineRule="auto"/>
              <w:ind w:left="0"/>
              <w:jc w:val="both"/>
              <w:rPr>
                <w:rFonts w:ascii="Arial" w:hAnsi="Arial" w:cs="Arial"/>
                <w:sz w:val="24"/>
                <w:szCs w:val="24"/>
              </w:rPr>
            </w:pPr>
            <w:r>
              <w:rPr>
                <w:rFonts w:ascii="Calibri" w:hAnsi="Calibri" w:cs="Calibri"/>
                <w:i/>
                <w:iCs/>
                <w:color w:val="000000"/>
              </w:rPr>
              <w:t>Teks Miring</w:t>
            </w:r>
          </w:p>
        </w:tc>
      </w:tr>
      <w:tr w:rsidR="001C7150" w14:paraId="2FD222E4" w14:textId="77777777" w:rsidTr="001C7150">
        <w:tc>
          <w:tcPr>
            <w:tcW w:w="2525" w:type="dxa"/>
            <w:vAlign w:val="center"/>
          </w:tcPr>
          <w:p w14:paraId="70FE5EA5" w14:textId="2EC015F9" w:rsidR="001C7150" w:rsidRDefault="001C7150" w:rsidP="001C7150">
            <w:pPr>
              <w:pStyle w:val="ListParagraph"/>
              <w:spacing w:line="360" w:lineRule="auto"/>
              <w:ind w:left="0"/>
              <w:jc w:val="both"/>
              <w:rPr>
                <w:rFonts w:ascii="Arial" w:hAnsi="Arial" w:cs="Arial"/>
                <w:sz w:val="24"/>
                <w:szCs w:val="24"/>
              </w:rPr>
            </w:pPr>
            <w:del w:id="0" w:author="Unknown">
              <w:r>
                <w:rPr>
                  <w:rFonts w:ascii="Calibri" w:hAnsi="Calibri" w:cs="Calibri"/>
                  <w:color w:val="000000"/>
                </w:rPr>
                <w:delText>Coret</w:delText>
              </w:r>
            </w:del>
          </w:p>
        </w:tc>
        <w:tc>
          <w:tcPr>
            <w:tcW w:w="2525" w:type="dxa"/>
            <w:vAlign w:val="center"/>
          </w:tcPr>
          <w:p w14:paraId="6981C8B0" w14:textId="1A17C0CF" w:rsidR="001C7150" w:rsidRDefault="001C7150" w:rsidP="001C7150">
            <w:pPr>
              <w:pStyle w:val="ListParagraph"/>
              <w:spacing w:line="360" w:lineRule="auto"/>
              <w:ind w:left="0"/>
              <w:jc w:val="both"/>
              <w:rPr>
                <w:rFonts w:ascii="Arial" w:hAnsi="Arial" w:cs="Arial"/>
                <w:sz w:val="24"/>
                <w:szCs w:val="24"/>
              </w:rPr>
            </w:pPr>
            <w:r>
              <w:rPr>
                <w:rFonts w:ascii="Arial Unicode MS" w:hAnsi="Arial Unicode MS" w:cs="Calibri"/>
                <w:color w:val="000000"/>
                <w:sz w:val="20"/>
                <w:szCs w:val="20"/>
              </w:rPr>
              <w:t>~~Teks Coret~~</w:t>
            </w:r>
          </w:p>
        </w:tc>
        <w:tc>
          <w:tcPr>
            <w:tcW w:w="2526" w:type="dxa"/>
            <w:vAlign w:val="center"/>
          </w:tcPr>
          <w:p w14:paraId="32FD05BE" w14:textId="1C4C8664" w:rsidR="001C7150" w:rsidRDefault="001C7150" w:rsidP="001C7150">
            <w:pPr>
              <w:pStyle w:val="ListParagraph"/>
              <w:spacing w:line="360" w:lineRule="auto"/>
              <w:ind w:left="0"/>
              <w:jc w:val="both"/>
              <w:rPr>
                <w:rFonts w:ascii="Arial" w:hAnsi="Arial" w:cs="Arial"/>
                <w:sz w:val="24"/>
                <w:szCs w:val="24"/>
              </w:rPr>
            </w:pPr>
            <w:del w:id="1" w:author="Unknown">
              <w:r>
                <w:rPr>
                  <w:rFonts w:ascii="Calibri" w:hAnsi="Calibri" w:cs="Calibri"/>
                  <w:color w:val="000000"/>
                </w:rPr>
                <w:delText>Teks Coret</w:delText>
              </w:r>
            </w:del>
          </w:p>
        </w:tc>
      </w:tr>
    </w:tbl>
    <w:p w14:paraId="17B663EB" w14:textId="5235C1A0" w:rsidR="001C7150" w:rsidRDefault="001C7150" w:rsidP="001C7150">
      <w:pPr>
        <w:pStyle w:val="ListParagraph"/>
        <w:spacing w:line="360" w:lineRule="auto"/>
        <w:ind w:left="1440"/>
        <w:jc w:val="both"/>
        <w:rPr>
          <w:rFonts w:ascii="Arial" w:hAnsi="Arial" w:cs="Arial"/>
          <w:sz w:val="24"/>
          <w:szCs w:val="24"/>
        </w:rPr>
      </w:pPr>
      <w:r>
        <w:rPr>
          <w:rFonts w:ascii="Arial" w:hAnsi="Arial" w:cs="Arial"/>
          <w:sz w:val="24"/>
          <w:szCs w:val="24"/>
        </w:rPr>
        <w:t>Contoh</w:t>
      </w:r>
    </w:p>
    <w:p w14:paraId="2953E861" w14:textId="071AFDED" w:rsidR="001C7150" w:rsidRDefault="0087044C" w:rsidP="001C7150">
      <w:pPr>
        <w:pStyle w:val="ListParagraph"/>
        <w:spacing w:line="360" w:lineRule="auto"/>
        <w:ind w:left="1440"/>
        <w:jc w:val="both"/>
        <w:rPr>
          <w:rFonts w:ascii="Arial" w:hAnsi="Arial" w:cs="Arial"/>
          <w:sz w:val="24"/>
          <w:szCs w:val="24"/>
        </w:rPr>
      </w:pPr>
      <w:r w:rsidRPr="0087044C">
        <w:rPr>
          <w:rFonts w:ascii="Arial" w:hAnsi="Arial" w:cs="Arial"/>
          <w:noProof/>
          <w:sz w:val="24"/>
          <w:szCs w:val="24"/>
        </w:rPr>
        <w:lastRenderedPageBreak/>
        <w:drawing>
          <wp:inline distT="0" distB="0" distL="0" distR="0" wp14:anchorId="318C2692" wp14:editId="3445D6A6">
            <wp:extent cx="4110528" cy="1895871"/>
            <wp:effectExtent l="0" t="0" r="4445" b="9525"/>
            <wp:docPr id="174393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34309" name=""/>
                    <pic:cNvPicPr/>
                  </pic:nvPicPr>
                  <pic:blipFill>
                    <a:blip r:embed="rId101"/>
                    <a:stretch>
                      <a:fillRect/>
                    </a:stretch>
                  </pic:blipFill>
                  <pic:spPr>
                    <a:xfrm>
                      <a:off x="0" y="0"/>
                      <a:ext cx="4138319" cy="1908689"/>
                    </a:xfrm>
                    <a:prstGeom prst="rect">
                      <a:avLst/>
                    </a:prstGeom>
                  </pic:spPr>
                </pic:pic>
              </a:graphicData>
            </a:graphic>
          </wp:inline>
        </w:drawing>
      </w:r>
    </w:p>
    <w:p w14:paraId="25B0828C" w14:textId="3EAEBA83" w:rsidR="001C7150" w:rsidRDefault="001C7150" w:rsidP="001C7150">
      <w:pPr>
        <w:pStyle w:val="ListParagraph"/>
        <w:spacing w:line="360" w:lineRule="auto"/>
        <w:ind w:left="1440"/>
        <w:jc w:val="both"/>
        <w:rPr>
          <w:rFonts w:ascii="Arial" w:hAnsi="Arial" w:cs="Arial"/>
          <w:sz w:val="24"/>
          <w:szCs w:val="24"/>
        </w:rPr>
      </w:pPr>
      <w:r>
        <w:rPr>
          <w:rFonts w:ascii="Arial" w:hAnsi="Arial" w:cs="Arial"/>
          <w:sz w:val="24"/>
          <w:szCs w:val="24"/>
        </w:rPr>
        <w:t>Output</w:t>
      </w:r>
    </w:p>
    <w:p w14:paraId="41978A33" w14:textId="0F4E9703" w:rsidR="001C7150" w:rsidRDefault="0087044C" w:rsidP="001C7150">
      <w:pPr>
        <w:pStyle w:val="ListParagraph"/>
        <w:spacing w:line="360" w:lineRule="auto"/>
        <w:ind w:left="1440"/>
        <w:jc w:val="both"/>
        <w:rPr>
          <w:rFonts w:ascii="Arial" w:hAnsi="Arial" w:cs="Arial"/>
          <w:sz w:val="24"/>
          <w:szCs w:val="24"/>
        </w:rPr>
      </w:pPr>
      <w:r w:rsidRPr="0087044C">
        <w:rPr>
          <w:rFonts w:ascii="Arial" w:hAnsi="Arial" w:cs="Arial"/>
          <w:noProof/>
          <w:sz w:val="24"/>
          <w:szCs w:val="24"/>
        </w:rPr>
        <w:drawing>
          <wp:inline distT="0" distB="0" distL="0" distR="0" wp14:anchorId="5503FF04" wp14:editId="41186873">
            <wp:extent cx="4089746" cy="2131416"/>
            <wp:effectExtent l="0" t="0" r="6350" b="2540"/>
            <wp:docPr id="94704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9360" name=""/>
                    <pic:cNvPicPr/>
                  </pic:nvPicPr>
                  <pic:blipFill>
                    <a:blip r:embed="rId102"/>
                    <a:stretch>
                      <a:fillRect/>
                    </a:stretch>
                  </pic:blipFill>
                  <pic:spPr>
                    <a:xfrm>
                      <a:off x="0" y="0"/>
                      <a:ext cx="4120458" cy="2147422"/>
                    </a:xfrm>
                    <a:prstGeom prst="rect">
                      <a:avLst/>
                    </a:prstGeom>
                  </pic:spPr>
                </pic:pic>
              </a:graphicData>
            </a:graphic>
          </wp:inline>
        </w:drawing>
      </w:r>
    </w:p>
    <w:p w14:paraId="3ACA116F" w14:textId="77777777" w:rsidR="001C7150" w:rsidRDefault="001C7150" w:rsidP="001C7150">
      <w:pPr>
        <w:pStyle w:val="ListParagraph"/>
        <w:spacing w:line="360" w:lineRule="auto"/>
        <w:ind w:left="1440"/>
        <w:jc w:val="both"/>
        <w:rPr>
          <w:rFonts w:ascii="Arial" w:hAnsi="Arial" w:cs="Arial"/>
          <w:sz w:val="24"/>
          <w:szCs w:val="24"/>
        </w:rPr>
      </w:pPr>
    </w:p>
    <w:p w14:paraId="14935457" w14:textId="285FC5AD" w:rsidR="00B77944" w:rsidRPr="0087044C" w:rsidRDefault="0087044C" w:rsidP="00B77944">
      <w:pPr>
        <w:pStyle w:val="ListParagraph"/>
        <w:numPr>
          <w:ilvl w:val="0"/>
          <w:numId w:val="20"/>
        </w:numPr>
        <w:spacing w:line="360" w:lineRule="auto"/>
        <w:jc w:val="both"/>
        <w:rPr>
          <w:rFonts w:ascii="Arial" w:hAnsi="Arial" w:cs="Arial"/>
          <w:sz w:val="24"/>
          <w:szCs w:val="24"/>
        </w:rPr>
      </w:pPr>
      <w:r w:rsidRPr="0087044C">
        <w:rPr>
          <w:rFonts w:ascii="Arial" w:hAnsi="Arial" w:cs="Arial"/>
          <w:sz w:val="24"/>
          <w:szCs w:val="24"/>
        </w:rPr>
        <w:t>List</w:t>
      </w:r>
    </w:p>
    <w:p w14:paraId="3F222B2E" w14:textId="1ECAF6A7" w:rsidR="0087044C" w:rsidRDefault="0087044C" w:rsidP="0087044C">
      <w:pPr>
        <w:pStyle w:val="ListParagraph"/>
        <w:spacing w:line="360" w:lineRule="auto"/>
        <w:ind w:left="1440"/>
        <w:jc w:val="both"/>
        <w:rPr>
          <w:rFonts w:ascii="Arial" w:hAnsi="Arial" w:cs="Arial"/>
          <w:sz w:val="24"/>
          <w:szCs w:val="24"/>
        </w:rPr>
      </w:pPr>
      <w:r w:rsidRPr="0087044C">
        <w:rPr>
          <w:rFonts w:ascii="Arial" w:hAnsi="Arial" w:cs="Arial"/>
          <w:sz w:val="24"/>
          <w:szCs w:val="24"/>
        </w:rPr>
        <w:t>Markdown mendukung pembuatan daftar dalam dua bentuk: daftar tidak berurutan (bullet points) dan daftar berurutan (nomor).</w:t>
      </w:r>
    </w:p>
    <w:p w14:paraId="29C54B30" w14:textId="77777777" w:rsidR="0087044C" w:rsidRPr="0087044C" w:rsidRDefault="0087044C" w:rsidP="0087044C">
      <w:pPr>
        <w:pStyle w:val="ListParagraph"/>
        <w:numPr>
          <w:ilvl w:val="0"/>
          <w:numId w:val="21"/>
        </w:numPr>
        <w:spacing w:line="360" w:lineRule="auto"/>
        <w:jc w:val="both"/>
        <w:rPr>
          <w:rFonts w:ascii="Arial" w:hAnsi="Arial" w:cs="Arial"/>
          <w:sz w:val="24"/>
          <w:szCs w:val="24"/>
        </w:rPr>
      </w:pPr>
      <w:r w:rsidRPr="0087044C">
        <w:rPr>
          <w:rFonts w:ascii="Arial" w:hAnsi="Arial" w:cs="Arial"/>
          <w:sz w:val="24"/>
          <w:szCs w:val="24"/>
        </w:rPr>
        <w:t>Daftar Tidak Berurutan (Bullet Points)</w:t>
      </w:r>
    </w:p>
    <w:p w14:paraId="3B928F5A" w14:textId="10E24748" w:rsidR="0087044C" w:rsidRDefault="0087044C" w:rsidP="0087044C">
      <w:pPr>
        <w:pStyle w:val="ListParagraph"/>
        <w:spacing w:line="360" w:lineRule="auto"/>
        <w:ind w:left="1800"/>
        <w:jc w:val="both"/>
        <w:rPr>
          <w:rFonts w:ascii="Arial" w:hAnsi="Arial" w:cs="Arial"/>
          <w:sz w:val="24"/>
          <w:szCs w:val="24"/>
        </w:rPr>
      </w:pPr>
      <w:r w:rsidRPr="0087044C">
        <w:rPr>
          <w:rFonts w:ascii="Arial" w:hAnsi="Arial" w:cs="Arial"/>
          <w:sz w:val="24"/>
          <w:szCs w:val="24"/>
        </w:rPr>
        <w:t>Gunakan -, *, atau + untuk membuat daftar tidak berurutan.</w:t>
      </w:r>
    </w:p>
    <w:p w14:paraId="4D97B48C" w14:textId="7514AE54" w:rsidR="00313BE3" w:rsidRDefault="00706701" w:rsidP="0087044C">
      <w:pPr>
        <w:pStyle w:val="ListParagraph"/>
        <w:spacing w:line="360" w:lineRule="auto"/>
        <w:ind w:left="1800"/>
        <w:jc w:val="both"/>
        <w:rPr>
          <w:rFonts w:ascii="Arial" w:hAnsi="Arial" w:cs="Arial"/>
          <w:sz w:val="24"/>
          <w:szCs w:val="24"/>
        </w:rPr>
      </w:pPr>
      <w:r w:rsidRPr="00706701">
        <w:rPr>
          <w:rFonts w:ascii="Arial" w:hAnsi="Arial" w:cs="Arial"/>
          <w:noProof/>
          <w:sz w:val="24"/>
          <w:szCs w:val="24"/>
        </w:rPr>
        <w:drawing>
          <wp:inline distT="0" distB="0" distL="0" distR="0" wp14:anchorId="3570D02A" wp14:editId="2155FE93">
            <wp:extent cx="4020474" cy="1578167"/>
            <wp:effectExtent l="0" t="0" r="0" b="3175"/>
            <wp:docPr id="80725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2989" name=""/>
                    <pic:cNvPicPr/>
                  </pic:nvPicPr>
                  <pic:blipFill>
                    <a:blip r:embed="rId103"/>
                    <a:stretch>
                      <a:fillRect/>
                    </a:stretch>
                  </pic:blipFill>
                  <pic:spPr>
                    <a:xfrm>
                      <a:off x="0" y="0"/>
                      <a:ext cx="4042847" cy="1586949"/>
                    </a:xfrm>
                    <a:prstGeom prst="rect">
                      <a:avLst/>
                    </a:prstGeom>
                  </pic:spPr>
                </pic:pic>
              </a:graphicData>
            </a:graphic>
          </wp:inline>
        </w:drawing>
      </w:r>
    </w:p>
    <w:p w14:paraId="4CAE642A" w14:textId="7BC3277C" w:rsidR="00706701" w:rsidRDefault="00706701" w:rsidP="0087044C">
      <w:pPr>
        <w:pStyle w:val="ListParagraph"/>
        <w:spacing w:line="360" w:lineRule="auto"/>
        <w:ind w:left="1800"/>
        <w:jc w:val="both"/>
        <w:rPr>
          <w:rFonts w:ascii="Arial" w:hAnsi="Arial" w:cs="Arial"/>
          <w:sz w:val="24"/>
          <w:szCs w:val="24"/>
        </w:rPr>
      </w:pPr>
      <w:r w:rsidRPr="00706701">
        <w:rPr>
          <w:rFonts w:ascii="Arial" w:hAnsi="Arial" w:cs="Arial"/>
          <w:noProof/>
          <w:sz w:val="24"/>
          <w:szCs w:val="24"/>
        </w:rPr>
        <w:lastRenderedPageBreak/>
        <w:drawing>
          <wp:inline distT="0" distB="0" distL="0" distR="0" wp14:anchorId="08CEAB33" wp14:editId="54C8449E">
            <wp:extent cx="4332201" cy="2302412"/>
            <wp:effectExtent l="0" t="0" r="0" b="3175"/>
            <wp:docPr id="108868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0784" name=""/>
                    <pic:cNvPicPr/>
                  </pic:nvPicPr>
                  <pic:blipFill>
                    <a:blip r:embed="rId104"/>
                    <a:stretch>
                      <a:fillRect/>
                    </a:stretch>
                  </pic:blipFill>
                  <pic:spPr>
                    <a:xfrm>
                      <a:off x="0" y="0"/>
                      <a:ext cx="4343608" cy="2308474"/>
                    </a:xfrm>
                    <a:prstGeom prst="rect">
                      <a:avLst/>
                    </a:prstGeom>
                  </pic:spPr>
                </pic:pic>
              </a:graphicData>
            </a:graphic>
          </wp:inline>
        </w:drawing>
      </w:r>
    </w:p>
    <w:p w14:paraId="32E7AC62" w14:textId="77777777" w:rsidR="00706701" w:rsidRDefault="00706701" w:rsidP="0087044C">
      <w:pPr>
        <w:pStyle w:val="ListParagraph"/>
        <w:spacing w:line="360" w:lineRule="auto"/>
        <w:ind w:left="1800"/>
        <w:jc w:val="both"/>
        <w:rPr>
          <w:rFonts w:ascii="Arial" w:hAnsi="Arial" w:cs="Arial"/>
          <w:sz w:val="24"/>
          <w:szCs w:val="24"/>
        </w:rPr>
      </w:pPr>
    </w:p>
    <w:p w14:paraId="29045766" w14:textId="77777777" w:rsidR="00313BE3" w:rsidRPr="00313BE3" w:rsidRDefault="00313BE3" w:rsidP="00313BE3">
      <w:pPr>
        <w:pStyle w:val="ListParagraph"/>
        <w:numPr>
          <w:ilvl w:val="0"/>
          <w:numId w:val="21"/>
        </w:numPr>
        <w:spacing w:line="360" w:lineRule="auto"/>
        <w:jc w:val="both"/>
        <w:rPr>
          <w:rFonts w:ascii="Arial" w:hAnsi="Arial" w:cs="Arial"/>
          <w:sz w:val="24"/>
          <w:szCs w:val="24"/>
        </w:rPr>
      </w:pPr>
      <w:r w:rsidRPr="00313BE3">
        <w:rPr>
          <w:rFonts w:ascii="Arial" w:hAnsi="Arial" w:cs="Arial"/>
          <w:sz w:val="24"/>
          <w:szCs w:val="24"/>
        </w:rPr>
        <w:t>Daftar Berurutan (Nomor)</w:t>
      </w:r>
    </w:p>
    <w:p w14:paraId="3B4FBDFE" w14:textId="26999A3B" w:rsidR="0087044C" w:rsidRDefault="00313BE3" w:rsidP="00313BE3">
      <w:pPr>
        <w:pStyle w:val="ListParagraph"/>
        <w:spacing w:line="360" w:lineRule="auto"/>
        <w:ind w:left="1800"/>
        <w:jc w:val="both"/>
        <w:rPr>
          <w:rFonts w:ascii="Arial" w:hAnsi="Arial" w:cs="Arial"/>
          <w:sz w:val="24"/>
          <w:szCs w:val="24"/>
        </w:rPr>
      </w:pPr>
      <w:r w:rsidRPr="00313BE3">
        <w:rPr>
          <w:rFonts w:ascii="Arial" w:hAnsi="Arial" w:cs="Arial"/>
          <w:sz w:val="24"/>
          <w:szCs w:val="24"/>
        </w:rPr>
        <w:t>Gunakan angka yang diikuti oleh titik (1.) untuk membuat daftar berurutan.</w:t>
      </w:r>
    </w:p>
    <w:p w14:paraId="09919373" w14:textId="2649342A" w:rsidR="00706701" w:rsidRDefault="00706701" w:rsidP="00313BE3">
      <w:pPr>
        <w:pStyle w:val="ListParagraph"/>
        <w:spacing w:line="360" w:lineRule="auto"/>
        <w:ind w:left="1800"/>
        <w:jc w:val="both"/>
        <w:rPr>
          <w:rFonts w:ascii="Arial" w:hAnsi="Arial" w:cs="Arial"/>
          <w:sz w:val="24"/>
          <w:szCs w:val="24"/>
        </w:rPr>
      </w:pPr>
      <w:r w:rsidRPr="00706701">
        <w:rPr>
          <w:rFonts w:ascii="Arial" w:hAnsi="Arial" w:cs="Arial"/>
          <w:noProof/>
          <w:sz w:val="24"/>
          <w:szCs w:val="24"/>
        </w:rPr>
        <w:drawing>
          <wp:inline distT="0" distB="0" distL="0" distR="0" wp14:anchorId="6162F550" wp14:editId="3F5A3DC1">
            <wp:extent cx="4449965" cy="1735417"/>
            <wp:effectExtent l="0" t="0" r="8255" b="0"/>
            <wp:docPr id="37212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3722" name=""/>
                    <pic:cNvPicPr/>
                  </pic:nvPicPr>
                  <pic:blipFill>
                    <a:blip r:embed="rId105"/>
                    <a:stretch>
                      <a:fillRect/>
                    </a:stretch>
                  </pic:blipFill>
                  <pic:spPr>
                    <a:xfrm>
                      <a:off x="0" y="0"/>
                      <a:ext cx="4472197" cy="1744087"/>
                    </a:xfrm>
                    <a:prstGeom prst="rect">
                      <a:avLst/>
                    </a:prstGeom>
                  </pic:spPr>
                </pic:pic>
              </a:graphicData>
            </a:graphic>
          </wp:inline>
        </w:drawing>
      </w:r>
    </w:p>
    <w:p w14:paraId="0CFD52A0" w14:textId="7A21352F" w:rsidR="00706701" w:rsidRPr="0087044C" w:rsidRDefault="00706701" w:rsidP="00313BE3">
      <w:pPr>
        <w:pStyle w:val="ListParagraph"/>
        <w:spacing w:line="360" w:lineRule="auto"/>
        <w:ind w:left="1800"/>
        <w:jc w:val="both"/>
        <w:rPr>
          <w:rFonts w:ascii="Arial" w:hAnsi="Arial" w:cs="Arial"/>
          <w:sz w:val="24"/>
          <w:szCs w:val="24"/>
        </w:rPr>
      </w:pPr>
      <w:r w:rsidRPr="00706701">
        <w:rPr>
          <w:rFonts w:ascii="Arial" w:hAnsi="Arial" w:cs="Arial"/>
          <w:noProof/>
          <w:sz w:val="24"/>
          <w:szCs w:val="24"/>
        </w:rPr>
        <w:drawing>
          <wp:inline distT="0" distB="0" distL="0" distR="0" wp14:anchorId="67023293" wp14:editId="3DBA3D40">
            <wp:extent cx="4477674" cy="2362362"/>
            <wp:effectExtent l="0" t="0" r="0" b="0"/>
            <wp:docPr id="17940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48640" name=""/>
                    <pic:cNvPicPr/>
                  </pic:nvPicPr>
                  <pic:blipFill>
                    <a:blip r:embed="rId106"/>
                    <a:stretch>
                      <a:fillRect/>
                    </a:stretch>
                  </pic:blipFill>
                  <pic:spPr>
                    <a:xfrm>
                      <a:off x="0" y="0"/>
                      <a:ext cx="4496364" cy="2372223"/>
                    </a:xfrm>
                    <a:prstGeom prst="rect">
                      <a:avLst/>
                    </a:prstGeom>
                  </pic:spPr>
                </pic:pic>
              </a:graphicData>
            </a:graphic>
          </wp:inline>
        </w:drawing>
      </w:r>
    </w:p>
    <w:p w14:paraId="350455EA" w14:textId="035411CC" w:rsidR="00B77944" w:rsidRDefault="00FE187D" w:rsidP="00B77944">
      <w:pPr>
        <w:pStyle w:val="ListParagraph"/>
        <w:numPr>
          <w:ilvl w:val="0"/>
          <w:numId w:val="20"/>
        </w:numPr>
        <w:spacing w:line="360" w:lineRule="auto"/>
        <w:jc w:val="both"/>
        <w:rPr>
          <w:rFonts w:ascii="Arial" w:hAnsi="Arial" w:cs="Arial"/>
          <w:sz w:val="24"/>
          <w:szCs w:val="24"/>
        </w:rPr>
      </w:pPr>
      <w:r w:rsidRPr="00FE187D">
        <w:rPr>
          <w:rFonts w:ascii="Arial" w:hAnsi="Arial" w:cs="Arial"/>
          <w:sz w:val="24"/>
          <w:szCs w:val="24"/>
        </w:rPr>
        <w:t>Kode Program</w:t>
      </w:r>
    </w:p>
    <w:p w14:paraId="4D7E5F80" w14:textId="79839075" w:rsidR="00FE187D" w:rsidRDefault="0000299B" w:rsidP="00FE187D">
      <w:pPr>
        <w:pStyle w:val="ListParagraph"/>
        <w:spacing w:line="360" w:lineRule="auto"/>
        <w:ind w:left="1440"/>
        <w:jc w:val="both"/>
        <w:rPr>
          <w:rFonts w:ascii="Arial" w:hAnsi="Arial" w:cs="Arial"/>
          <w:sz w:val="24"/>
          <w:szCs w:val="24"/>
        </w:rPr>
      </w:pPr>
      <w:r w:rsidRPr="0000299B">
        <w:rPr>
          <w:rFonts w:ascii="Arial" w:hAnsi="Arial" w:cs="Arial"/>
          <w:sz w:val="24"/>
          <w:szCs w:val="24"/>
        </w:rPr>
        <w:t>Markdown digunakan untuk menampilkan kode dengan dua cara: inline code dan code block.</w:t>
      </w:r>
    </w:p>
    <w:p w14:paraId="3CC8D656" w14:textId="30D0A7E3" w:rsidR="007B038E" w:rsidRDefault="007B038E" w:rsidP="007B038E">
      <w:pPr>
        <w:pStyle w:val="ListParagraph"/>
        <w:numPr>
          <w:ilvl w:val="0"/>
          <w:numId w:val="22"/>
        </w:numPr>
        <w:spacing w:line="360" w:lineRule="auto"/>
        <w:jc w:val="both"/>
        <w:rPr>
          <w:rFonts w:ascii="Arial" w:hAnsi="Arial" w:cs="Arial"/>
          <w:sz w:val="24"/>
          <w:szCs w:val="24"/>
        </w:rPr>
      </w:pPr>
      <w:r>
        <w:rPr>
          <w:rFonts w:ascii="Arial" w:hAnsi="Arial" w:cs="Arial"/>
          <w:sz w:val="24"/>
          <w:szCs w:val="24"/>
        </w:rPr>
        <w:t>Inline Code</w:t>
      </w:r>
    </w:p>
    <w:p w14:paraId="65EFB028" w14:textId="4E2E8D3D" w:rsidR="00330670" w:rsidRDefault="00330670" w:rsidP="00330670">
      <w:pPr>
        <w:pStyle w:val="ListParagraph"/>
        <w:spacing w:line="360" w:lineRule="auto"/>
        <w:ind w:left="1800"/>
        <w:jc w:val="both"/>
        <w:rPr>
          <w:rFonts w:ascii="Arial" w:hAnsi="Arial" w:cs="Arial"/>
          <w:sz w:val="24"/>
          <w:szCs w:val="24"/>
          <w:lang w:val="fi-FI"/>
        </w:rPr>
      </w:pPr>
      <w:r w:rsidRPr="00330670">
        <w:rPr>
          <w:rFonts w:ascii="Arial" w:hAnsi="Arial" w:cs="Arial"/>
          <w:sz w:val="24"/>
          <w:szCs w:val="24"/>
          <w:lang w:val="fi-FI"/>
        </w:rPr>
        <w:lastRenderedPageBreak/>
        <w:t xml:space="preserve">Gunakan tanda backtick </w:t>
      </w:r>
      <w:r w:rsidRPr="00330670">
        <w:rPr>
          <w:rFonts w:ascii="Arial" w:hAnsi="Arial" w:cs="Arial"/>
          <w:b/>
          <w:bCs/>
          <w:sz w:val="24"/>
          <w:szCs w:val="24"/>
          <w:lang w:val="fi-FI"/>
        </w:rPr>
        <w:t>(`)</w:t>
      </w:r>
      <w:r w:rsidRPr="00330670">
        <w:rPr>
          <w:rFonts w:ascii="Arial" w:hAnsi="Arial" w:cs="Arial"/>
          <w:sz w:val="24"/>
          <w:szCs w:val="24"/>
          <w:lang w:val="fi-FI"/>
        </w:rPr>
        <w:t xml:space="preserve"> untuk menampilkan kode dalam satu baris.</w:t>
      </w:r>
    </w:p>
    <w:p w14:paraId="4DFD592E" w14:textId="7D19EC1A" w:rsidR="00330670" w:rsidRDefault="00330670" w:rsidP="00330670">
      <w:pPr>
        <w:pStyle w:val="ListParagraph"/>
        <w:spacing w:line="360" w:lineRule="auto"/>
        <w:ind w:left="1800"/>
        <w:jc w:val="both"/>
        <w:rPr>
          <w:rFonts w:ascii="Arial" w:hAnsi="Arial" w:cs="Arial"/>
          <w:sz w:val="24"/>
          <w:szCs w:val="24"/>
          <w:lang w:val="fi-FI"/>
        </w:rPr>
      </w:pPr>
      <w:r w:rsidRPr="00330670">
        <w:rPr>
          <w:rFonts w:ascii="Arial" w:hAnsi="Arial" w:cs="Arial"/>
          <w:noProof/>
          <w:sz w:val="24"/>
          <w:szCs w:val="24"/>
          <w:lang w:val="fi-FI"/>
        </w:rPr>
        <w:drawing>
          <wp:inline distT="0" distB="0" distL="0" distR="0" wp14:anchorId="6683AED5" wp14:editId="059C819E">
            <wp:extent cx="4526165" cy="1305297"/>
            <wp:effectExtent l="0" t="0" r="8255" b="9525"/>
            <wp:docPr id="75256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61736" name=""/>
                    <pic:cNvPicPr/>
                  </pic:nvPicPr>
                  <pic:blipFill>
                    <a:blip r:embed="rId107"/>
                    <a:stretch>
                      <a:fillRect/>
                    </a:stretch>
                  </pic:blipFill>
                  <pic:spPr>
                    <a:xfrm>
                      <a:off x="0" y="0"/>
                      <a:ext cx="4558651" cy="1314666"/>
                    </a:xfrm>
                    <a:prstGeom prst="rect">
                      <a:avLst/>
                    </a:prstGeom>
                  </pic:spPr>
                </pic:pic>
              </a:graphicData>
            </a:graphic>
          </wp:inline>
        </w:drawing>
      </w:r>
    </w:p>
    <w:p w14:paraId="1252EE90" w14:textId="6C60911C" w:rsidR="00330670" w:rsidRPr="00330670" w:rsidRDefault="00330670" w:rsidP="00330670">
      <w:pPr>
        <w:pStyle w:val="ListParagraph"/>
        <w:spacing w:line="360" w:lineRule="auto"/>
        <w:ind w:left="1800"/>
        <w:jc w:val="both"/>
        <w:rPr>
          <w:rFonts w:ascii="Arial" w:hAnsi="Arial" w:cs="Arial"/>
          <w:sz w:val="24"/>
          <w:szCs w:val="24"/>
          <w:lang w:val="fi-FI"/>
        </w:rPr>
      </w:pPr>
      <w:r w:rsidRPr="00330670">
        <w:rPr>
          <w:rFonts w:ascii="Arial" w:hAnsi="Arial" w:cs="Arial"/>
          <w:noProof/>
          <w:sz w:val="24"/>
          <w:szCs w:val="24"/>
          <w:lang w:val="fi-FI"/>
        </w:rPr>
        <w:drawing>
          <wp:inline distT="0" distB="0" distL="0" distR="0" wp14:anchorId="4FABD110" wp14:editId="687F4F85">
            <wp:extent cx="4533092" cy="1319850"/>
            <wp:effectExtent l="0" t="0" r="1270" b="0"/>
            <wp:docPr id="84680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09202" name=""/>
                    <pic:cNvPicPr/>
                  </pic:nvPicPr>
                  <pic:blipFill>
                    <a:blip r:embed="rId108"/>
                    <a:stretch>
                      <a:fillRect/>
                    </a:stretch>
                  </pic:blipFill>
                  <pic:spPr>
                    <a:xfrm>
                      <a:off x="0" y="0"/>
                      <a:ext cx="4571084" cy="1330912"/>
                    </a:xfrm>
                    <a:prstGeom prst="rect">
                      <a:avLst/>
                    </a:prstGeom>
                  </pic:spPr>
                </pic:pic>
              </a:graphicData>
            </a:graphic>
          </wp:inline>
        </w:drawing>
      </w:r>
    </w:p>
    <w:p w14:paraId="688A62FF" w14:textId="18E08EA4" w:rsidR="007B038E" w:rsidRDefault="007B038E" w:rsidP="007B038E">
      <w:pPr>
        <w:pStyle w:val="ListParagraph"/>
        <w:numPr>
          <w:ilvl w:val="0"/>
          <w:numId w:val="22"/>
        </w:numPr>
        <w:spacing w:line="360" w:lineRule="auto"/>
        <w:jc w:val="both"/>
        <w:rPr>
          <w:rFonts w:ascii="Arial" w:hAnsi="Arial" w:cs="Arial"/>
          <w:sz w:val="24"/>
          <w:szCs w:val="24"/>
        </w:rPr>
      </w:pPr>
      <w:r>
        <w:rPr>
          <w:rFonts w:ascii="Arial" w:hAnsi="Arial" w:cs="Arial"/>
          <w:sz w:val="24"/>
          <w:szCs w:val="24"/>
        </w:rPr>
        <w:t>Code Block</w:t>
      </w:r>
    </w:p>
    <w:p w14:paraId="509420F1" w14:textId="058B7E3D" w:rsidR="00330670" w:rsidRDefault="00330670" w:rsidP="00330670">
      <w:pPr>
        <w:pStyle w:val="ListParagraph"/>
        <w:spacing w:line="360" w:lineRule="auto"/>
        <w:ind w:left="1800"/>
        <w:jc w:val="both"/>
        <w:rPr>
          <w:rFonts w:ascii="Arial" w:hAnsi="Arial" w:cs="Arial"/>
          <w:sz w:val="24"/>
          <w:szCs w:val="24"/>
        </w:rPr>
      </w:pPr>
      <w:r w:rsidRPr="00330670">
        <w:rPr>
          <w:rFonts w:ascii="Arial" w:hAnsi="Arial" w:cs="Arial"/>
          <w:sz w:val="24"/>
          <w:szCs w:val="24"/>
        </w:rPr>
        <w:t>Gunakan tiga backtick (```) atau indentasi empat spasi untuk membuat blok kode.</w:t>
      </w:r>
    </w:p>
    <w:p w14:paraId="047DCDEA" w14:textId="5B102A44" w:rsidR="00330670" w:rsidRDefault="005D0CD1" w:rsidP="00330670">
      <w:pPr>
        <w:pStyle w:val="ListParagraph"/>
        <w:spacing w:line="360" w:lineRule="auto"/>
        <w:ind w:left="1800"/>
        <w:jc w:val="both"/>
        <w:rPr>
          <w:rFonts w:ascii="Arial" w:hAnsi="Arial" w:cs="Arial"/>
          <w:sz w:val="24"/>
          <w:szCs w:val="24"/>
        </w:rPr>
      </w:pPr>
      <w:r w:rsidRPr="005D0CD1">
        <w:rPr>
          <w:rFonts w:ascii="Arial" w:hAnsi="Arial" w:cs="Arial"/>
          <w:noProof/>
          <w:sz w:val="24"/>
          <w:szCs w:val="24"/>
        </w:rPr>
        <w:drawing>
          <wp:inline distT="0" distB="0" distL="0" distR="0" wp14:anchorId="1632583C" wp14:editId="32F44E3B">
            <wp:extent cx="4491528" cy="1936741"/>
            <wp:effectExtent l="0" t="0" r="4445" b="6985"/>
            <wp:docPr id="201914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7081" name=""/>
                    <pic:cNvPicPr/>
                  </pic:nvPicPr>
                  <pic:blipFill>
                    <a:blip r:embed="rId109"/>
                    <a:stretch>
                      <a:fillRect/>
                    </a:stretch>
                  </pic:blipFill>
                  <pic:spPr>
                    <a:xfrm>
                      <a:off x="0" y="0"/>
                      <a:ext cx="4511588" cy="1945391"/>
                    </a:xfrm>
                    <a:prstGeom prst="rect">
                      <a:avLst/>
                    </a:prstGeom>
                  </pic:spPr>
                </pic:pic>
              </a:graphicData>
            </a:graphic>
          </wp:inline>
        </w:drawing>
      </w:r>
    </w:p>
    <w:p w14:paraId="3B247FEC" w14:textId="40362F6B" w:rsidR="005D0CD1" w:rsidRDefault="005D0CD1" w:rsidP="00330670">
      <w:pPr>
        <w:pStyle w:val="ListParagraph"/>
        <w:spacing w:line="360" w:lineRule="auto"/>
        <w:ind w:left="1800"/>
        <w:jc w:val="both"/>
        <w:rPr>
          <w:rFonts w:ascii="Arial" w:hAnsi="Arial" w:cs="Arial"/>
          <w:sz w:val="24"/>
          <w:szCs w:val="24"/>
        </w:rPr>
      </w:pPr>
      <w:r w:rsidRPr="005D0CD1">
        <w:rPr>
          <w:rFonts w:ascii="Arial" w:hAnsi="Arial" w:cs="Arial"/>
          <w:noProof/>
          <w:sz w:val="24"/>
          <w:szCs w:val="24"/>
        </w:rPr>
        <w:drawing>
          <wp:inline distT="0" distB="0" distL="0" distR="0" wp14:anchorId="79C6007F" wp14:editId="5C48353F">
            <wp:extent cx="4491528" cy="2154699"/>
            <wp:effectExtent l="0" t="0" r="4445" b="0"/>
            <wp:docPr id="162607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77827" name=""/>
                    <pic:cNvPicPr/>
                  </pic:nvPicPr>
                  <pic:blipFill>
                    <a:blip r:embed="rId110"/>
                    <a:stretch>
                      <a:fillRect/>
                    </a:stretch>
                  </pic:blipFill>
                  <pic:spPr>
                    <a:xfrm>
                      <a:off x="0" y="0"/>
                      <a:ext cx="4516490" cy="2166674"/>
                    </a:xfrm>
                    <a:prstGeom prst="rect">
                      <a:avLst/>
                    </a:prstGeom>
                  </pic:spPr>
                </pic:pic>
              </a:graphicData>
            </a:graphic>
          </wp:inline>
        </w:drawing>
      </w:r>
    </w:p>
    <w:p w14:paraId="10C2683A" w14:textId="19332FFB" w:rsidR="005D0CD1" w:rsidRDefault="005D0CD1" w:rsidP="005D0CD1">
      <w:pPr>
        <w:pStyle w:val="ListParagraph"/>
        <w:spacing w:line="360" w:lineRule="auto"/>
        <w:ind w:left="1800"/>
        <w:jc w:val="both"/>
        <w:rPr>
          <w:rFonts w:ascii="Arial" w:hAnsi="Arial" w:cs="Arial"/>
          <w:sz w:val="24"/>
          <w:szCs w:val="24"/>
          <w:lang w:val="fi-FI"/>
        </w:rPr>
      </w:pPr>
      <w:r w:rsidRPr="005D0CD1">
        <w:rPr>
          <w:rFonts w:ascii="Arial" w:hAnsi="Arial" w:cs="Arial"/>
          <w:sz w:val="24"/>
          <w:szCs w:val="24"/>
          <w:lang w:val="fi-FI"/>
        </w:rPr>
        <w:t>Untuk menampilkan kode dengan bahasa tertentu, tambahkan nama bahasa setelah tanda ```</w:t>
      </w:r>
    </w:p>
    <w:p w14:paraId="175E4583" w14:textId="068507A5" w:rsidR="005D0CD1" w:rsidRDefault="005D0CD1" w:rsidP="005D0CD1">
      <w:pPr>
        <w:pStyle w:val="ListParagraph"/>
        <w:spacing w:line="360" w:lineRule="auto"/>
        <w:ind w:left="1800"/>
        <w:jc w:val="both"/>
        <w:rPr>
          <w:rFonts w:ascii="Arial" w:hAnsi="Arial" w:cs="Arial"/>
          <w:sz w:val="24"/>
          <w:szCs w:val="24"/>
          <w:lang w:val="fi-FI"/>
        </w:rPr>
      </w:pPr>
      <w:r w:rsidRPr="005D0CD1">
        <w:rPr>
          <w:rFonts w:ascii="Arial" w:hAnsi="Arial" w:cs="Arial"/>
          <w:noProof/>
          <w:sz w:val="24"/>
          <w:szCs w:val="24"/>
          <w:lang w:val="fi-FI"/>
        </w:rPr>
        <w:lastRenderedPageBreak/>
        <w:drawing>
          <wp:inline distT="0" distB="0" distL="0" distR="0" wp14:anchorId="3882F473" wp14:editId="79A22C6A">
            <wp:extent cx="4484601" cy="1565586"/>
            <wp:effectExtent l="0" t="0" r="0" b="0"/>
            <wp:docPr id="212395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6411" name=""/>
                    <pic:cNvPicPr/>
                  </pic:nvPicPr>
                  <pic:blipFill>
                    <a:blip r:embed="rId111"/>
                    <a:stretch>
                      <a:fillRect/>
                    </a:stretch>
                  </pic:blipFill>
                  <pic:spPr>
                    <a:xfrm>
                      <a:off x="0" y="0"/>
                      <a:ext cx="4505504" cy="1572883"/>
                    </a:xfrm>
                    <a:prstGeom prst="rect">
                      <a:avLst/>
                    </a:prstGeom>
                  </pic:spPr>
                </pic:pic>
              </a:graphicData>
            </a:graphic>
          </wp:inline>
        </w:drawing>
      </w:r>
    </w:p>
    <w:p w14:paraId="4990457E" w14:textId="2D1FA89A" w:rsidR="005D0CD1" w:rsidRPr="005D0CD1" w:rsidRDefault="005D0CD1" w:rsidP="005D0CD1">
      <w:pPr>
        <w:pStyle w:val="ListParagraph"/>
        <w:spacing w:line="360" w:lineRule="auto"/>
        <w:ind w:left="1800"/>
        <w:jc w:val="both"/>
        <w:rPr>
          <w:rFonts w:ascii="Arial" w:hAnsi="Arial" w:cs="Arial"/>
          <w:sz w:val="24"/>
          <w:szCs w:val="24"/>
          <w:lang w:val="fi-FI"/>
        </w:rPr>
      </w:pPr>
      <w:r w:rsidRPr="005D0CD1">
        <w:rPr>
          <w:rFonts w:ascii="Arial" w:hAnsi="Arial" w:cs="Arial"/>
          <w:noProof/>
          <w:sz w:val="24"/>
          <w:szCs w:val="24"/>
          <w:lang w:val="fi-FI"/>
        </w:rPr>
        <w:drawing>
          <wp:inline distT="0" distB="0" distL="0" distR="0" wp14:anchorId="3293E141" wp14:editId="04E03AEB">
            <wp:extent cx="4470746" cy="1584524"/>
            <wp:effectExtent l="0" t="0" r="6350" b="0"/>
            <wp:docPr id="1511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074" name=""/>
                    <pic:cNvPicPr/>
                  </pic:nvPicPr>
                  <pic:blipFill>
                    <a:blip r:embed="rId112"/>
                    <a:stretch>
                      <a:fillRect/>
                    </a:stretch>
                  </pic:blipFill>
                  <pic:spPr>
                    <a:xfrm>
                      <a:off x="0" y="0"/>
                      <a:ext cx="4501699" cy="1595494"/>
                    </a:xfrm>
                    <a:prstGeom prst="rect">
                      <a:avLst/>
                    </a:prstGeom>
                  </pic:spPr>
                </pic:pic>
              </a:graphicData>
            </a:graphic>
          </wp:inline>
        </w:drawing>
      </w:r>
    </w:p>
    <w:p w14:paraId="58200F41" w14:textId="284185E7" w:rsidR="00B77944" w:rsidRDefault="00BB0C78" w:rsidP="00B77944">
      <w:pPr>
        <w:pStyle w:val="ListParagraph"/>
        <w:numPr>
          <w:ilvl w:val="0"/>
          <w:numId w:val="20"/>
        </w:numPr>
        <w:spacing w:line="360" w:lineRule="auto"/>
        <w:jc w:val="both"/>
        <w:rPr>
          <w:rFonts w:ascii="Arial" w:hAnsi="Arial" w:cs="Arial"/>
          <w:sz w:val="24"/>
          <w:szCs w:val="24"/>
        </w:rPr>
      </w:pPr>
      <w:r>
        <w:rPr>
          <w:rFonts w:ascii="Arial" w:hAnsi="Arial" w:cs="Arial"/>
          <w:sz w:val="24"/>
          <w:szCs w:val="24"/>
        </w:rPr>
        <w:t>Tabel</w:t>
      </w:r>
    </w:p>
    <w:p w14:paraId="0C25A1AD" w14:textId="29770AD6" w:rsidR="00BB0C78" w:rsidRDefault="009E5C11" w:rsidP="00BB0C78">
      <w:pPr>
        <w:pStyle w:val="ListParagraph"/>
        <w:spacing w:line="360" w:lineRule="auto"/>
        <w:ind w:left="1440"/>
        <w:jc w:val="both"/>
        <w:rPr>
          <w:rFonts w:ascii="Arial" w:hAnsi="Arial" w:cs="Arial"/>
          <w:sz w:val="24"/>
          <w:szCs w:val="24"/>
        </w:rPr>
      </w:pPr>
      <w:r w:rsidRPr="009E5C11">
        <w:rPr>
          <w:rFonts w:ascii="Arial" w:hAnsi="Arial" w:cs="Arial"/>
          <w:sz w:val="24"/>
          <w:szCs w:val="24"/>
        </w:rPr>
        <w:t>Markdown dapat digunakan untuk membuat tabel dengan menggunakan garis | dan tanda -.</w:t>
      </w:r>
    </w:p>
    <w:p w14:paraId="3DBCD059" w14:textId="66A6C8B9" w:rsidR="009E5C11" w:rsidRDefault="00A170D8" w:rsidP="00BB0C78">
      <w:pPr>
        <w:pStyle w:val="ListParagraph"/>
        <w:spacing w:line="360" w:lineRule="auto"/>
        <w:ind w:left="1440"/>
        <w:jc w:val="both"/>
        <w:rPr>
          <w:rFonts w:ascii="Arial" w:hAnsi="Arial" w:cs="Arial"/>
          <w:sz w:val="24"/>
          <w:szCs w:val="24"/>
        </w:rPr>
      </w:pPr>
      <w:r w:rsidRPr="00A170D8">
        <w:rPr>
          <w:rFonts w:ascii="Arial" w:hAnsi="Arial" w:cs="Arial"/>
          <w:noProof/>
          <w:sz w:val="24"/>
          <w:szCs w:val="24"/>
        </w:rPr>
        <w:drawing>
          <wp:inline distT="0" distB="0" distL="0" distR="0" wp14:anchorId="276F48D6" wp14:editId="5740B191">
            <wp:extent cx="4740910" cy="2033770"/>
            <wp:effectExtent l="0" t="0" r="2540" b="5080"/>
            <wp:docPr id="63783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37095" name=""/>
                    <pic:cNvPicPr/>
                  </pic:nvPicPr>
                  <pic:blipFill>
                    <a:blip r:embed="rId113"/>
                    <a:stretch>
                      <a:fillRect/>
                    </a:stretch>
                  </pic:blipFill>
                  <pic:spPr>
                    <a:xfrm>
                      <a:off x="0" y="0"/>
                      <a:ext cx="4764147" cy="2043738"/>
                    </a:xfrm>
                    <a:prstGeom prst="rect">
                      <a:avLst/>
                    </a:prstGeom>
                  </pic:spPr>
                </pic:pic>
              </a:graphicData>
            </a:graphic>
          </wp:inline>
        </w:drawing>
      </w:r>
    </w:p>
    <w:p w14:paraId="6F5C3160" w14:textId="370CBC0A" w:rsidR="00A170D8" w:rsidRDefault="00A170D8" w:rsidP="00BB0C78">
      <w:pPr>
        <w:pStyle w:val="ListParagraph"/>
        <w:spacing w:line="360" w:lineRule="auto"/>
        <w:ind w:left="1440"/>
        <w:jc w:val="both"/>
        <w:rPr>
          <w:rFonts w:ascii="Arial" w:hAnsi="Arial" w:cs="Arial"/>
          <w:sz w:val="24"/>
          <w:szCs w:val="24"/>
        </w:rPr>
      </w:pPr>
      <w:r w:rsidRPr="00A170D8">
        <w:rPr>
          <w:rFonts w:ascii="Arial" w:hAnsi="Arial" w:cs="Arial"/>
          <w:noProof/>
          <w:sz w:val="24"/>
          <w:szCs w:val="24"/>
        </w:rPr>
        <w:drawing>
          <wp:inline distT="0" distB="0" distL="0" distR="0" wp14:anchorId="7E969B81" wp14:editId="5B2B971F">
            <wp:extent cx="4699346" cy="2432976"/>
            <wp:effectExtent l="0" t="0" r="6350" b="5715"/>
            <wp:docPr id="33577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1417" name=""/>
                    <pic:cNvPicPr/>
                  </pic:nvPicPr>
                  <pic:blipFill>
                    <a:blip r:embed="rId114"/>
                    <a:stretch>
                      <a:fillRect/>
                    </a:stretch>
                  </pic:blipFill>
                  <pic:spPr>
                    <a:xfrm>
                      <a:off x="0" y="0"/>
                      <a:ext cx="4711642" cy="2439342"/>
                    </a:xfrm>
                    <a:prstGeom prst="rect">
                      <a:avLst/>
                    </a:prstGeom>
                  </pic:spPr>
                </pic:pic>
              </a:graphicData>
            </a:graphic>
          </wp:inline>
        </w:drawing>
      </w:r>
    </w:p>
    <w:p w14:paraId="3396BFFA" w14:textId="0DBD87FA" w:rsidR="00B77944" w:rsidRDefault="00A170D8" w:rsidP="00B77944">
      <w:pPr>
        <w:pStyle w:val="ListParagraph"/>
        <w:numPr>
          <w:ilvl w:val="0"/>
          <w:numId w:val="20"/>
        </w:numPr>
        <w:spacing w:line="360" w:lineRule="auto"/>
        <w:jc w:val="both"/>
        <w:rPr>
          <w:rFonts w:ascii="Arial" w:hAnsi="Arial" w:cs="Arial"/>
          <w:sz w:val="24"/>
          <w:szCs w:val="24"/>
        </w:rPr>
      </w:pPr>
      <w:r w:rsidRPr="00A170D8">
        <w:rPr>
          <w:rFonts w:ascii="Arial" w:hAnsi="Arial" w:cs="Arial"/>
          <w:sz w:val="24"/>
          <w:szCs w:val="24"/>
        </w:rPr>
        <w:lastRenderedPageBreak/>
        <w:t>Link dan Gambar</w:t>
      </w:r>
    </w:p>
    <w:p w14:paraId="6F503CE7" w14:textId="6C2985D0" w:rsidR="00A170D8" w:rsidRDefault="006845D2" w:rsidP="00A170D8">
      <w:pPr>
        <w:pStyle w:val="ListParagraph"/>
        <w:spacing w:line="360" w:lineRule="auto"/>
        <w:ind w:left="1440"/>
        <w:jc w:val="both"/>
        <w:rPr>
          <w:rFonts w:ascii="Arial" w:hAnsi="Arial" w:cs="Arial"/>
          <w:sz w:val="24"/>
          <w:szCs w:val="24"/>
        </w:rPr>
      </w:pPr>
      <w:r w:rsidRPr="006845D2">
        <w:rPr>
          <w:rFonts w:ascii="Arial" w:hAnsi="Arial" w:cs="Arial"/>
          <w:sz w:val="24"/>
          <w:szCs w:val="24"/>
        </w:rPr>
        <w:t>Markdown dapat digunakan untuk menambahkan tautan (link) dan gambar.</w:t>
      </w:r>
    </w:p>
    <w:p w14:paraId="15D6DFA7" w14:textId="73693AC2" w:rsidR="00282C3B" w:rsidRDefault="00282C3B" w:rsidP="00282C3B">
      <w:pPr>
        <w:pStyle w:val="ListParagraph"/>
        <w:numPr>
          <w:ilvl w:val="0"/>
          <w:numId w:val="23"/>
        </w:numPr>
        <w:spacing w:line="360" w:lineRule="auto"/>
        <w:jc w:val="both"/>
        <w:rPr>
          <w:rFonts w:ascii="Arial" w:hAnsi="Arial" w:cs="Arial"/>
          <w:sz w:val="24"/>
          <w:szCs w:val="24"/>
        </w:rPr>
      </w:pPr>
      <w:r>
        <w:rPr>
          <w:rFonts w:ascii="Arial" w:hAnsi="Arial" w:cs="Arial"/>
          <w:sz w:val="24"/>
          <w:szCs w:val="24"/>
        </w:rPr>
        <w:t>Link</w:t>
      </w:r>
    </w:p>
    <w:p w14:paraId="2BC0039E" w14:textId="17968AA8" w:rsidR="00282C3B" w:rsidRDefault="00E94288" w:rsidP="00282C3B">
      <w:pPr>
        <w:pStyle w:val="ListParagraph"/>
        <w:spacing w:line="360" w:lineRule="auto"/>
        <w:ind w:left="1800"/>
        <w:jc w:val="both"/>
        <w:rPr>
          <w:rFonts w:ascii="Arial" w:hAnsi="Arial" w:cs="Arial"/>
          <w:sz w:val="24"/>
          <w:szCs w:val="24"/>
          <w:lang w:val="fi-FI"/>
        </w:rPr>
      </w:pPr>
      <w:r w:rsidRPr="00E94288">
        <w:rPr>
          <w:rFonts w:ascii="Arial" w:hAnsi="Arial" w:cs="Arial"/>
          <w:sz w:val="24"/>
          <w:szCs w:val="24"/>
          <w:lang w:val="fi-FI"/>
        </w:rPr>
        <w:t>Gunakan sintaks [teks](url) untuk menambahkan tautan.</w:t>
      </w:r>
    </w:p>
    <w:p w14:paraId="4AB01EF5" w14:textId="2FDDAAFA" w:rsidR="00E94288" w:rsidRDefault="00874274" w:rsidP="00282C3B">
      <w:pPr>
        <w:pStyle w:val="ListParagraph"/>
        <w:spacing w:line="360" w:lineRule="auto"/>
        <w:ind w:left="1800"/>
        <w:jc w:val="both"/>
        <w:rPr>
          <w:rFonts w:ascii="Arial" w:hAnsi="Arial" w:cs="Arial"/>
          <w:sz w:val="24"/>
          <w:szCs w:val="24"/>
          <w:lang w:val="fi-FI"/>
        </w:rPr>
      </w:pPr>
      <w:r w:rsidRPr="00874274">
        <w:rPr>
          <w:rFonts w:ascii="Arial" w:hAnsi="Arial" w:cs="Arial"/>
          <w:noProof/>
          <w:sz w:val="24"/>
          <w:szCs w:val="24"/>
          <w:lang w:val="fi-FI"/>
        </w:rPr>
        <w:drawing>
          <wp:inline distT="0" distB="0" distL="0" distR="0" wp14:anchorId="65F5185A" wp14:editId="7E7C9DC6">
            <wp:extent cx="4540019" cy="1409388"/>
            <wp:effectExtent l="0" t="0" r="0" b="635"/>
            <wp:docPr id="24496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69681" name=""/>
                    <pic:cNvPicPr/>
                  </pic:nvPicPr>
                  <pic:blipFill>
                    <a:blip r:embed="rId115"/>
                    <a:stretch>
                      <a:fillRect/>
                    </a:stretch>
                  </pic:blipFill>
                  <pic:spPr>
                    <a:xfrm>
                      <a:off x="0" y="0"/>
                      <a:ext cx="4567303" cy="1417858"/>
                    </a:xfrm>
                    <a:prstGeom prst="rect">
                      <a:avLst/>
                    </a:prstGeom>
                  </pic:spPr>
                </pic:pic>
              </a:graphicData>
            </a:graphic>
          </wp:inline>
        </w:drawing>
      </w:r>
    </w:p>
    <w:p w14:paraId="435EB9B7" w14:textId="605D648F" w:rsidR="00874274" w:rsidRPr="00E94288" w:rsidRDefault="00874274" w:rsidP="00282C3B">
      <w:pPr>
        <w:pStyle w:val="ListParagraph"/>
        <w:spacing w:line="360" w:lineRule="auto"/>
        <w:ind w:left="1800"/>
        <w:jc w:val="both"/>
        <w:rPr>
          <w:rFonts w:ascii="Arial" w:hAnsi="Arial" w:cs="Arial"/>
          <w:sz w:val="24"/>
          <w:szCs w:val="24"/>
          <w:lang w:val="fi-FI"/>
        </w:rPr>
      </w:pPr>
      <w:r w:rsidRPr="00874274">
        <w:rPr>
          <w:rFonts w:ascii="Arial" w:hAnsi="Arial" w:cs="Arial"/>
          <w:noProof/>
          <w:sz w:val="24"/>
          <w:szCs w:val="24"/>
          <w:lang w:val="fi-FI"/>
        </w:rPr>
        <w:drawing>
          <wp:inline distT="0" distB="0" distL="0" distR="0" wp14:anchorId="79E7BB1B" wp14:editId="07F2E45B">
            <wp:extent cx="4540019" cy="2124141"/>
            <wp:effectExtent l="0" t="0" r="0" b="0"/>
            <wp:docPr id="163270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08734" name=""/>
                    <pic:cNvPicPr/>
                  </pic:nvPicPr>
                  <pic:blipFill>
                    <a:blip r:embed="rId116"/>
                    <a:stretch>
                      <a:fillRect/>
                    </a:stretch>
                  </pic:blipFill>
                  <pic:spPr>
                    <a:xfrm>
                      <a:off x="0" y="0"/>
                      <a:ext cx="4562252" cy="2134543"/>
                    </a:xfrm>
                    <a:prstGeom prst="rect">
                      <a:avLst/>
                    </a:prstGeom>
                  </pic:spPr>
                </pic:pic>
              </a:graphicData>
            </a:graphic>
          </wp:inline>
        </w:drawing>
      </w:r>
    </w:p>
    <w:p w14:paraId="4855DDF2" w14:textId="6CD671D3" w:rsidR="00282C3B" w:rsidRDefault="00282C3B" w:rsidP="00282C3B">
      <w:pPr>
        <w:pStyle w:val="ListParagraph"/>
        <w:numPr>
          <w:ilvl w:val="0"/>
          <w:numId w:val="23"/>
        </w:numPr>
        <w:spacing w:line="360" w:lineRule="auto"/>
        <w:jc w:val="both"/>
        <w:rPr>
          <w:rFonts w:ascii="Arial" w:hAnsi="Arial" w:cs="Arial"/>
          <w:sz w:val="24"/>
          <w:szCs w:val="24"/>
        </w:rPr>
      </w:pPr>
      <w:r>
        <w:rPr>
          <w:rFonts w:ascii="Arial" w:hAnsi="Arial" w:cs="Arial"/>
          <w:sz w:val="24"/>
          <w:szCs w:val="24"/>
        </w:rPr>
        <w:t>Gambar</w:t>
      </w:r>
    </w:p>
    <w:p w14:paraId="0A8DA3C7" w14:textId="654ED373" w:rsidR="00874274" w:rsidRDefault="00874274" w:rsidP="00874274">
      <w:pPr>
        <w:pStyle w:val="ListParagraph"/>
        <w:spacing w:line="360" w:lineRule="auto"/>
        <w:ind w:left="1800"/>
        <w:jc w:val="both"/>
        <w:rPr>
          <w:rFonts w:ascii="Arial" w:hAnsi="Arial" w:cs="Arial"/>
          <w:sz w:val="24"/>
          <w:szCs w:val="24"/>
        </w:rPr>
      </w:pPr>
      <w:r w:rsidRPr="00874274">
        <w:rPr>
          <w:rFonts w:ascii="Arial" w:hAnsi="Arial" w:cs="Arial"/>
          <w:sz w:val="24"/>
          <w:szCs w:val="24"/>
        </w:rPr>
        <w:t>Gunakan sintaks ![alt text](url gambar)</w:t>
      </w:r>
      <w:r>
        <w:rPr>
          <w:rFonts w:ascii="Arial" w:hAnsi="Arial" w:cs="Arial"/>
          <w:sz w:val="24"/>
          <w:szCs w:val="24"/>
        </w:rPr>
        <w:t xml:space="preserve"> untuk menambahkan gambar.</w:t>
      </w:r>
    </w:p>
    <w:p w14:paraId="1AA913B9" w14:textId="2651C079" w:rsidR="00874274" w:rsidRDefault="00874274" w:rsidP="00874274">
      <w:pPr>
        <w:pStyle w:val="ListParagraph"/>
        <w:spacing w:line="360" w:lineRule="auto"/>
        <w:ind w:left="1800"/>
        <w:jc w:val="both"/>
        <w:rPr>
          <w:rFonts w:ascii="Arial" w:hAnsi="Arial" w:cs="Arial"/>
          <w:sz w:val="24"/>
          <w:szCs w:val="24"/>
        </w:rPr>
      </w:pPr>
      <w:r w:rsidRPr="00874274">
        <w:rPr>
          <w:rFonts w:ascii="Arial" w:hAnsi="Arial" w:cs="Arial"/>
          <w:noProof/>
          <w:sz w:val="24"/>
          <w:szCs w:val="24"/>
        </w:rPr>
        <w:drawing>
          <wp:inline distT="0" distB="0" distL="0" distR="0" wp14:anchorId="2951BB59" wp14:editId="09BB72F6">
            <wp:extent cx="4505383" cy="1306292"/>
            <wp:effectExtent l="0" t="0" r="0" b="8255"/>
            <wp:docPr id="7077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6972" name=""/>
                    <pic:cNvPicPr/>
                  </pic:nvPicPr>
                  <pic:blipFill>
                    <a:blip r:embed="rId117"/>
                    <a:stretch>
                      <a:fillRect/>
                    </a:stretch>
                  </pic:blipFill>
                  <pic:spPr>
                    <a:xfrm>
                      <a:off x="0" y="0"/>
                      <a:ext cx="4526361" cy="1312374"/>
                    </a:xfrm>
                    <a:prstGeom prst="rect">
                      <a:avLst/>
                    </a:prstGeom>
                  </pic:spPr>
                </pic:pic>
              </a:graphicData>
            </a:graphic>
          </wp:inline>
        </w:drawing>
      </w:r>
    </w:p>
    <w:p w14:paraId="6DBC9870" w14:textId="31AE9BC4" w:rsidR="00874274" w:rsidRDefault="00874274" w:rsidP="00874274">
      <w:pPr>
        <w:pStyle w:val="ListParagraph"/>
        <w:spacing w:line="360" w:lineRule="auto"/>
        <w:ind w:left="1800"/>
        <w:jc w:val="both"/>
        <w:rPr>
          <w:rFonts w:ascii="Arial" w:hAnsi="Arial" w:cs="Arial"/>
          <w:sz w:val="24"/>
          <w:szCs w:val="24"/>
        </w:rPr>
      </w:pPr>
      <w:r w:rsidRPr="00874274">
        <w:rPr>
          <w:rFonts w:ascii="Arial" w:hAnsi="Arial" w:cs="Arial"/>
          <w:noProof/>
          <w:sz w:val="24"/>
          <w:szCs w:val="24"/>
        </w:rPr>
        <w:lastRenderedPageBreak/>
        <w:drawing>
          <wp:inline distT="0" distB="0" distL="0" distR="0" wp14:anchorId="129A8E91" wp14:editId="298F3115">
            <wp:extent cx="4519237" cy="3343114"/>
            <wp:effectExtent l="0" t="0" r="0" b="0"/>
            <wp:docPr id="983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324" name=""/>
                    <pic:cNvPicPr/>
                  </pic:nvPicPr>
                  <pic:blipFill>
                    <a:blip r:embed="rId118"/>
                    <a:stretch>
                      <a:fillRect/>
                    </a:stretch>
                  </pic:blipFill>
                  <pic:spPr>
                    <a:xfrm>
                      <a:off x="0" y="0"/>
                      <a:ext cx="4531344" cy="3352070"/>
                    </a:xfrm>
                    <a:prstGeom prst="rect">
                      <a:avLst/>
                    </a:prstGeom>
                  </pic:spPr>
                </pic:pic>
              </a:graphicData>
            </a:graphic>
          </wp:inline>
        </w:drawing>
      </w:r>
    </w:p>
    <w:p w14:paraId="3B671B27" w14:textId="6D1015F4" w:rsidR="00BB0C78" w:rsidRDefault="00874274" w:rsidP="00B77944">
      <w:pPr>
        <w:pStyle w:val="ListParagraph"/>
        <w:numPr>
          <w:ilvl w:val="0"/>
          <w:numId w:val="20"/>
        </w:numPr>
        <w:spacing w:line="360" w:lineRule="auto"/>
        <w:jc w:val="both"/>
        <w:rPr>
          <w:rFonts w:ascii="Arial" w:hAnsi="Arial" w:cs="Arial"/>
          <w:sz w:val="24"/>
          <w:szCs w:val="24"/>
        </w:rPr>
      </w:pPr>
      <w:r w:rsidRPr="00874274">
        <w:rPr>
          <w:rFonts w:ascii="Arial" w:hAnsi="Arial" w:cs="Arial"/>
          <w:sz w:val="24"/>
          <w:szCs w:val="24"/>
        </w:rPr>
        <w:t>Blok Kutipan (Blockquote)</w:t>
      </w:r>
    </w:p>
    <w:p w14:paraId="21CDE0DB" w14:textId="5F2EDEC8" w:rsidR="00874274" w:rsidRDefault="00F65296" w:rsidP="00874274">
      <w:pPr>
        <w:pStyle w:val="ListParagraph"/>
        <w:spacing w:line="360" w:lineRule="auto"/>
        <w:ind w:left="1440"/>
        <w:jc w:val="both"/>
        <w:rPr>
          <w:rFonts w:ascii="Arial" w:hAnsi="Arial" w:cs="Arial"/>
          <w:sz w:val="24"/>
          <w:szCs w:val="24"/>
        </w:rPr>
      </w:pPr>
      <w:r w:rsidRPr="00F65296">
        <w:rPr>
          <w:rFonts w:ascii="Arial" w:hAnsi="Arial" w:cs="Arial"/>
          <w:sz w:val="24"/>
          <w:szCs w:val="24"/>
        </w:rPr>
        <w:t>Gunakan tanda &gt; untuk membuat blok kutipan.</w:t>
      </w:r>
    </w:p>
    <w:p w14:paraId="379E7A39" w14:textId="3A5FCDE9" w:rsidR="00F65296" w:rsidRDefault="00F65296" w:rsidP="00874274">
      <w:pPr>
        <w:pStyle w:val="ListParagraph"/>
        <w:spacing w:line="360" w:lineRule="auto"/>
        <w:ind w:left="1440"/>
        <w:jc w:val="both"/>
        <w:rPr>
          <w:rFonts w:ascii="Arial" w:hAnsi="Arial" w:cs="Arial"/>
          <w:sz w:val="24"/>
          <w:szCs w:val="24"/>
        </w:rPr>
      </w:pPr>
      <w:r w:rsidRPr="00F65296">
        <w:rPr>
          <w:rFonts w:ascii="Arial" w:hAnsi="Arial" w:cs="Arial"/>
          <w:noProof/>
          <w:sz w:val="24"/>
          <w:szCs w:val="24"/>
        </w:rPr>
        <w:drawing>
          <wp:inline distT="0" distB="0" distL="0" distR="0" wp14:anchorId="086B40A2" wp14:editId="3C3DB652">
            <wp:extent cx="4740910" cy="1154500"/>
            <wp:effectExtent l="0" t="0" r="2540" b="7620"/>
            <wp:docPr id="15803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01756" name=""/>
                    <pic:cNvPicPr/>
                  </pic:nvPicPr>
                  <pic:blipFill>
                    <a:blip r:embed="rId119"/>
                    <a:stretch>
                      <a:fillRect/>
                    </a:stretch>
                  </pic:blipFill>
                  <pic:spPr>
                    <a:xfrm>
                      <a:off x="0" y="0"/>
                      <a:ext cx="4794420" cy="1167531"/>
                    </a:xfrm>
                    <a:prstGeom prst="rect">
                      <a:avLst/>
                    </a:prstGeom>
                  </pic:spPr>
                </pic:pic>
              </a:graphicData>
            </a:graphic>
          </wp:inline>
        </w:drawing>
      </w:r>
    </w:p>
    <w:p w14:paraId="63880B3C" w14:textId="3B5FD4C1" w:rsidR="00F65296" w:rsidRDefault="00F65296" w:rsidP="00874274">
      <w:pPr>
        <w:pStyle w:val="ListParagraph"/>
        <w:spacing w:line="360" w:lineRule="auto"/>
        <w:ind w:left="1440"/>
        <w:jc w:val="both"/>
        <w:rPr>
          <w:rFonts w:ascii="Arial" w:hAnsi="Arial" w:cs="Arial"/>
          <w:sz w:val="24"/>
          <w:szCs w:val="24"/>
        </w:rPr>
      </w:pPr>
      <w:r w:rsidRPr="00F65296">
        <w:rPr>
          <w:rFonts w:ascii="Arial" w:hAnsi="Arial" w:cs="Arial"/>
          <w:noProof/>
          <w:sz w:val="24"/>
          <w:szCs w:val="24"/>
        </w:rPr>
        <w:drawing>
          <wp:inline distT="0" distB="0" distL="0" distR="0" wp14:anchorId="6671B220" wp14:editId="480C18FF">
            <wp:extent cx="4740910" cy="1246122"/>
            <wp:effectExtent l="0" t="0" r="2540" b="0"/>
            <wp:docPr id="2403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54339" name=""/>
                    <pic:cNvPicPr/>
                  </pic:nvPicPr>
                  <pic:blipFill rotWithShape="1">
                    <a:blip r:embed="rId120"/>
                    <a:srcRect r="10641"/>
                    <a:stretch/>
                  </pic:blipFill>
                  <pic:spPr bwMode="auto">
                    <a:xfrm>
                      <a:off x="0" y="0"/>
                      <a:ext cx="4773799" cy="1254767"/>
                    </a:xfrm>
                    <a:prstGeom prst="rect">
                      <a:avLst/>
                    </a:prstGeom>
                    <a:ln>
                      <a:noFill/>
                    </a:ln>
                    <a:extLst>
                      <a:ext uri="{53640926-AAD7-44D8-BBD7-CCE9431645EC}">
                        <a14:shadowObscured xmlns:a14="http://schemas.microsoft.com/office/drawing/2010/main"/>
                      </a:ext>
                    </a:extLst>
                  </pic:spPr>
                </pic:pic>
              </a:graphicData>
            </a:graphic>
          </wp:inline>
        </w:drawing>
      </w:r>
    </w:p>
    <w:p w14:paraId="5E5FB3CB" w14:textId="67F92840" w:rsidR="00BB0C78" w:rsidRDefault="00F65296" w:rsidP="00B77944">
      <w:pPr>
        <w:pStyle w:val="ListParagraph"/>
        <w:numPr>
          <w:ilvl w:val="0"/>
          <w:numId w:val="20"/>
        </w:numPr>
        <w:spacing w:line="360" w:lineRule="auto"/>
        <w:jc w:val="both"/>
        <w:rPr>
          <w:rFonts w:ascii="Arial" w:hAnsi="Arial" w:cs="Arial"/>
          <w:sz w:val="24"/>
          <w:szCs w:val="24"/>
        </w:rPr>
      </w:pPr>
      <w:r w:rsidRPr="00F65296">
        <w:rPr>
          <w:rFonts w:ascii="Arial" w:hAnsi="Arial" w:cs="Arial"/>
          <w:sz w:val="24"/>
          <w:szCs w:val="24"/>
        </w:rPr>
        <w:t>Garis Pemisah</w:t>
      </w:r>
    </w:p>
    <w:p w14:paraId="1C5112E9" w14:textId="1658D452" w:rsidR="00F65296" w:rsidRDefault="00F65296" w:rsidP="00F65296">
      <w:pPr>
        <w:pStyle w:val="ListParagraph"/>
        <w:spacing w:line="360" w:lineRule="auto"/>
        <w:ind w:left="1440"/>
        <w:jc w:val="both"/>
        <w:rPr>
          <w:rFonts w:ascii="Arial" w:hAnsi="Arial" w:cs="Arial"/>
          <w:sz w:val="24"/>
          <w:szCs w:val="24"/>
        </w:rPr>
      </w:pPr>
      <w:r w:rsidRPr="00F65296">
        <w:rPr>
          <w:rFonts w:ascii="Arial" w:hAnsi="Arial" w:cs="Arial"/>
          <w:sz w:val="24"/>
          <w:szCs w:val="24"/>
        </w:rPr>
        <w:t>Gunakan tiga tanda ---, ***, atau ___ untuk membuat garis pemisah.</w:t>
      </w:r>
    </w:p>
    <w:p w14:paraId="5C659B97" w14:textId="2EC77A43" w:rsidR="00F65296" w:rsidRDefault="006F5F1D" w:rsidP="00F65296">
      <w:pPr>
        <w:pStyle w:val="ListParagraph"/>
        <w:spacing w:line="360" w:lineRule="auto"/>
        <w:ind w:left="1440"/>
        <w:jc w:val="both"/>
        <w:rPr>
          <w:rFonts w:ascii="Arial" w:hAnsi="Arial" w:cs="Arial"/>
          <w:sz w:val="24"/>
          <w:szCs w:val="24"/>
        </w:rPr>
      </w:pPr>
      <w:r w:rsidRPr="006F5F1D">
        <w:rPr>
          <w:rFonts w:ascii="Arial" w:hAnsi="Arial" w:cs="Arial"/>
          <w:noProof/>
          <w:sz w:val="24"/>
          <w:szCs w:val="24"/>
        </w:rPr>
        <w:drawing>
          <wp:inline distT="0" distB="0" distL="0" distR="0" wp14:anchorId="35AA3894" wp14:editId="5BA1C5E4">
            <wp:extent cx="4318346" cy="1287466"/>
            <wp:effectExtent l="0" t="0" r="6350" b="8255"/>
            <wp:docPr id="24323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6176" name=""/>
                    <pic:cNvPicPr/>
                  </pic:nvPicPr>
                  <pic:blipFill>
                    <a:blip r:embed="rId121"/>
                    <a:stretch>
                      <a:fillRect/>
                    </a:stretch>
                  </pic:blipFill>
                  <pic:spPr>
                    <a:xfrm>
                      <a:off x="0" y="0"/>
                      <a:ext cx="4340861" cy="1294179"/>
                    </a:xfrm>
                    <a:prstGeom prst="rect">
                      <a:avLst/>
                    </a:prstGeom>
                  </pic:spPr>
                </pic:pic>
              </a:graphicData>
            </a:graphic>
          </wp:inline>
        </w:drawing>
      </w:r>
    </w:p>
    <w:p w14:paraId="51F6EAE7" w14:textId="04267FE8" w:rsidR="006F5F1D" w:rsidRDefault="006F5F1D" w:rsidP="00F65296">
      <w:pPr>
        <w:pStyle w:val="ListParagraph"/>
        <w:spacing w:line="360" w:lineRule="auto"/>
        <w:ind w:left="1440"/>
        <w:jc w:val="both"/>
        <w:rPr>
          <w:rFonts w:ascii="Arial" w:hAnsi="Arial" w:cs="Arial"/>
          <w:sz w:val="24"/>
          <w:szCs w:val="24"/>
        </w:rPr>
      </w:pPr>
      <w:r w:rsidRPr="006F5F1D">
        <w:rPr>
          <w:rFonts w:ascii="Arial" w:hAnsi="Arial" w:cs="Arial"/>
          <w:noProof/>
          <w:sz w:val="24"/>
          <w:szCs w:val="24"/>
        </w:rPr>
        <w:lastRenderedPageBreak/>
        <w:drawing>
          <wp:inline distT="0" distB="0" distL="0" distR="0" wp14:anchorId="5405A6E5" wp14:editId="2347FDC9">
            <wp:extent cx="4754765" cy="1351731"/>
            <wp:effectExtent l="0" t="0" r="8255" b="1270"/>
            <wp:docPr id="178785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54067" name=""/>
                    <pic:cNvPicPr/>
                  </pic:nvPicPr>
                  <pic:blipFill>
                    <a:blip r:embed="rId122"/>
                    <a:stretch>
                      <a:fillRect/>
                    </a:stretch>
                  </pic:blipFill>
                  <pic:spPr>
                    <a:xfrm>
                      <a:off x="0" y="0"/>
                      <a:ext cx="4794674" cy="1363077"/>
                    </a:xfrm>
                    <a:prstGeom prst="rect">
                      <a:avLst/>
                    </a:prstGeom>
                  </pic:spPr>
                </pic:pic>
              </a:graphicData>
            </a:graphic>
          </wp:inline>
        </w:drawing>
      </w:r>
    </w:p>
    <w:p w14:paraId="383128F9" w14:textId="77777777" w:rsidR="00B77944" w:rsidRPr="00B77944" w:rsidRDefault="00B77944" w:rsidP="00BB292A">
      <w:pPr>
        <w:pStyle w:val="ListParagraph"/>
        <w:spacing w:line="360" w:lineRule="auto"/>
        <w:ind w:left="1080"/>
        <w:jc w:val="both"/>
        <w:rPr>
          <w:rFonts w:ascii="Arial" w:hAnsi="Arial" w:cs="Arial"/>
          <w:sz w:val="24"/>
          <w:szCs w:val="24"/>
        </w:rPr>
      </w:pPr>
    </w:p>
    <w:p w14:paraId="34FDE4A4" w14:textId="1233B4A2" w:rsidR="00A65E4E" w:rsidRDefault="00984980" w:rsidP="00B129DC">
      <w:pPr>
        <w:pStyle w:val="ListParagraph"/>
        <w:numPr>
          <w:ilvl w:val="0"/>
          <w:numId w:val="18"/>
        </w:numPr>
        <w:spacing w:line="360" w:lineRule="auto"/>
        <w:jc w:val="both"/>
        <w:rPr>
          <w:rFonts w:ascii="Arial" w:hAnsi="Arial" w:cs="Arial"/>
          <w:sz w:val="24"/>
          <w:szCs w:val="24"/>
          <w:lang w:val="fi-FI"/>
        </w:rPr>
      </w:pPr>
      <w:r w:rsidRPr="00984980">
        <w:rPr>
          <w:rFonts w:ascii="Arial" w:hAnsi="Arial" w:cs="Arial"/>
          <w:sz w:val="24"/>
          <w:szCs w:val="24"/>
          <w:lang w:val="fi-FI"/>
        </w:rPr>
        <w:t>Menggunakan README.md sebagai Dokumentasi Utama</w:t>
      </w:r>
    </w:p>
    <w:p w14:paraId="0F590ED3" w14:textId="4750886B" w:rsidR="00984980" w:rsidRDefault="004A6FD6" w:rsidP="00984980">
      <w:pPr>
        <w:pStyle w:val="ListParagraph"/>
        <w:spacing w:line="360" w:lineRule="auto"/>
        <w:ind w:left="1080"/>
        <w:jc w:val="both"/>
        <w:rPr>
          <w:rFonts w:ascii="Arial" w:hAnsi="Arial" w:cs="Arial"/>
          <w:sz w:val="24"/>
          <w:szCs w:val="24"/>
          <w:lang w:val="fi-FI"/>
        </w:rPr>
      </w:pPr>
      <w:r w:rsidRPr="004A6FD6">
        <w:rPr>
          <w:rFonts w:ascii="Arial" w:hAnsi="Arial" w:cs="Arial"/>
          <w:sz w:val="24"/>
          <w:szCs w:val="24"/>
          <w:lang w:val="fi-FI"/>
        </w:rPr>
        <w:t>README.md adalah file utama untuk dokumentasi dalam repository GitHub yang berfungsi sebagai panduan utama bagi pengembang dan pengguna proyek. File ini ditulis dalam format Markdown, yang memungkinkan penulisan teks dengan sintaks yang mudah dibaca dan ditulis. README.md biasanya berisi informasi penting tentang proyek, seperti deskripsi singkat, tujuan, dan teknologi yang digunakan. Selain itu, README.md sering kali mencakup petunjuk instalasi dan penggunaan, contoh kode, serta panduan kontribusi bagi mereka yang ingin berkontribusi pada proyek.</w:t>
      </w:r>
    </w:p>
    <w:p w14:paraId="647AE8BD" w14:textId="3B78EF43" w:rsidR="004A6FD6" w:rsidRDefault="004A6FD6" w:rsidP="00984980">
      <w:pPr>
        <w:pStyle w:val="ListParagraph"/>
        <w:spacing w:line="360" w:lineRule="auto"/>
        <w:ind w:left="1080"/>
        <w:jc w:val="both"/>
        <w:rPr>
          <w:rFonts w:ascii="Arial" w:hAnsi="Arial" w:cs="Arial"/>
          <w:sz w:val="24"/>
          <w:szCs w:val="24"/>
          <w:lang w:val="fi-FI"/>
        </w:rPr>
      </w:pPr>
      <w:r>
        <w:rPr>
          <w:rFonts w:ascii="Arial" w:hAnsi="Arial" w:cs="Arial"/>
          <w:sz w:val="24"/>
          <w:szCs w:val="24"/>
          <w:lang w:val="fi-FI"/>
        </w:rPr>
        <w:t>Cara membuat README.md</w:t>
      </w:r>
    </w:p>
    <w:p w14:paraId="22E859CB" w14:textId="5BA7154F" w:rsidR="004A6FD6" w:rsidRDefault="004A6FD6" w:rsidP="004A6FD6">
      <w:pPr>
        <w:pStyle w:val="ListParagraph"/>
        <w:numPr>
          <w:ilvl w:val="0"/>
          <w:numId w:val="19"/>
        </w:numPr>
        <w:spacing w:line="360" w:lineRule="auto"/>
        <w:jc w:val="both"/>
        <w:rPr>
          <w:rFonts w:ascii="Arial" w:hAnsi="Arial" w:cs="Arial"/>
          <w:sz w:val="24"/>
          <w:szCs w:val="24"/>
        </w:rPr>
      </w:pPr>
      <w:r w:rsidRPr="004A6FD6">
        <w:rPr>
          <w:rFonts w:ascii="Arial" w:hAnsi="Arial" w:cs="Arial"/>
          <w:sz w:val="24"/>
          <w:szCs w:val="24"/>
        </w:rPr>
        <w:t>Klik Add a README d</w:t>
      </w:r>
      <w:r>
        <w:rPr>
          <w:rFonts w:ascii="Arial" w:hAnsi="Arial" w:cs="Arial"/>
          <w:sz w:val="24"/>
          <w:szCs w:val="24"/>
        </w:rPr>
        <w:t>odalam Repository</w:t>
      </w:r>
    </w:p>
    <w:p w14:paraId="410CE6DF" w14:textId="14767B26" w:rsidR="004A6FD6" w:rsidRDefault="004A6FD6" w:rsidP="004A6FD6">
      <w:pPr>
        <w:pStyle w:val="ListParagraph"/>
        <w:spacing w:line="360" w:lineRule="auto"/>
        <w:ind w:left="1440"/>
        <w:jc w:val="both"/>
        <w:rPr>
          <w:rFonts w:ascii="Arial" w:hAnsi="Arial" w:cs="Arial"/>
          <w:sz w:val="24"/>
          <w:szCs w:val="24"/>
        </w:rPr>
      </w:pPr>
      <w:r w:rsidRPr="004A6FD6">
        <w:rPr>
          <w:rFonts w:ascii="Arial" w:hAnsi="Arial" w:cs="Arial"/>
          <w:noProof/>
          <w:sz w:val="24"/>
          <w:szCs w:val="24"/>
        </w:rPr>
        <w:drawing>
          <wp:inline distT="0" distB="0" distL="0" distR="0" wp14:anchorId="205F15A2" wp14:editId="7A0F3B67">
            <wp:extent cx="4782722" cy="3595255"/>
            <wp:effectExtent l="0" t="0" r="0" b="5715"/>
            <wp:docPr id="186462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6364" name=""/>
                    <pic:cNvPicPr/>
                  </pic:nvPicPr>
                  <pic:blipFill>
                    <a:blip r:embed="rId123"/>
                    <a:stretch>
                      <a:fillRect/>
                    </a:stretch>
                  </pic:blipFill>
                  <pic:spPr>
                    <a:xfrm>
                      <a:off x="0" y="0"/>
                      <a:ext cx="4806986" cy="3613495"/>
                    </a:xfrm>
                    <a:prstGeom prst="rect">
                      <a:avLst/>
                    </a:prstGeom>
                  </pic:spPr>
                </pic:pic>
              </a:graphicData>
            </a:graphic>
          </wp:inline>
        </w:drawing>
      </w:r>
    </w:p>
    <w:p w14:paraId="6074AC24" w14:textId="77777777" w:rsidR="004A6FD6" w:rsidRDefault="004A6FD6" w:rsidP="004A6FD6">
      <w:pPr>
        <w:pStyle w:val="ListParagraph"/>
        <w:spacing w:line="360" w:lineRule="auto"/>
        <w:ind w:left="1440"/>
        <w:jc w:val="both"/>
        <w:rPr>
          <w:rFonts w:ascii="Arial" w:hAnsi="Arial" w:cs="Arial"/>
          <w:sz w:val="24"/>
          <w:szCs w:val="24"/>
        </w:rPr>
      </w:pPr>
    </w:p>
    <w:p w14:paraId="2E63DE01" w14:textId="2DA97B9E" w:rsidR="004A6FD6" w:rsidRPr="004A6FD6" w:rsidRDefault="004A6FD6" w:rsidP="004A6FD6">
      <w:pPr>
        <w:pStyle w:val="ListParagraph"/>
        <w:numPr>
          <w:ilvl w:val="0"/>
          <w:numId w:val="19"/>
        </w:numPr>
        <w:spacing w:line="360" w:lineRule="auto"/>
        <w:jc w:val="both"/>
        <w:rPr>
          <w:rFonts w:ascii="Arial" w:hAnsi="Arial" w:cs="Arial"/>
          <w:sz w:val="24"/>
          <w:szCs w:val="24"/>
        </w:rPr>
      </w:pPr>
      <w:r w:rsidRPr="004A6FD6">
        <w:rPr>
          <w:rFonts w:ascii="Arial" w:hAnsi="Arial" w:cs="Arial"/>
          <w:sz w:val="24"/>
          <w:szCs w:val="24"/>
        </w:rPr>
        <w:t>Tambahkan deskripsi proyek dalam format Markdown</w:t>
      </w:r>
    </w:p>
    <w:p w14:paraId="1A655BBC" w14:textId="0962B473" w:rsidR="004A6FD6" w:rsidRDefault="00CD4B7A" w:rsidP="004A6FD6">
      <w:pPr>
        <w:pStyle w:val="ListParagraph"/>
        <w:spacing w:line="360" w:lineRule="auto"/>
        <w:ind w:left="1440"/>
        <w:jc w:val="both"/>
        <w:rPr>
          <w:rFonts w:ascii="Arial" w:hAnsi="Arial" w:cs="Arial"/>
          <w:sz w:val="24"/>
          <w:szCs w:val="24"/>
        </w:rPr>
      </w:pPr>
      <w:r>
        <w:rPr>
          <w:noProof/>
        </w:rPr>
        <w:lastRenderedPageBreak/>
        <w:drawing>
          <wp:inline distT="0" distB="0" distL="0" distR="0" wp14:anchorId="2AB1629D" wp14:editId="4AD6CDFF">
            <wp:extent cx="4803255" cy="2113198"/>
            <wp:effectExtent l="0" t="0" r="0" b="1905"/>
            <wp:docPr id="105285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51336" name=""/>
                    <pic:cNvPicPr/>
                  </pic:nvPicPr>
                  <pic:blipFill>
                    <a:blip r:embed="rId124"/>
                    <a:stretch>
                      <a:fillRect/>
                    </a:stretch>
                  </pic:blipFill>
                  <pic:spPr>
                    <a:xfrm>
                      <a:off x="0" y="0"/>
                      <a:ext cx="4819063" cy="2120153"/>
                    </a:xfrm>
                    <a:prstGeom prst="rect">
                      <a:avLst/>
                    </a:prstGeom>
                  </pic:spPr>
                </pic:pic>
              </a:graphicData>
            </a:graphic>
          </wp:inline>
        </w:drawing>
      </w:r>
    </w:p>
    <w:p w14:paraId="32CD7312" w14:textId="0E70E105" w:rsidR="004A6FD6" w:rsidRDefault="00CD4B7A" w:rsidP="004A6FD6">
      <w:pPr>
        <w:pStyle w:val="ListParagraph"/>
        <w:numPr>
          <w:ilvl w:val="0"/>
          <w:numId w:val="19"/>
        </w:numPr>
        <w:spacing w:line="360" w:lineRule="auto"/>
        <w:jc w:val="both"/>
        <w:rPr>
          <w:rFonts w:ascii="Arial" w:hAnsi="Arial" w:cs="Arial"/>
          <w:sz w:val="24"/>
          <w:szCs w:val="24"/>
        </w:rPr>
      </w:pPr>
      <w:r>
        <w:rPr>
          <w:rFonts w:ascii="Arial" w:hAnsi="Arial" w:cs="Arial"/>
          <w:sz w:val="24"/>
          <w:szCs w:val="24"/>
        </w:rPr>
        <w:t>Kita dapat melihat preview dengan cara klik tab Preview</w:t>
      </w:r>
    </w:p>
    <w:p w14:paraId="7CA77DF0" w14:textId="43839076" w:rsidR="00CD4B7A" w:rsidRDefault="006C004D" w:rsidP="00CD4B7A">
      <w:pPr>
        <w:pStyle w:val="ListParagraph"/>
        <w:spacing w:line="360" w:lineRule="auto"/>
        <w:ind w:left="1440"/>
        <w:jc w:val="both"/>
        <w:rPr>
          <w:rFonts w:ascii="Arial" w:hAnsi="Arial" w:cs="Arial"/>
          <w:sz w:val="24"/>
          <w:szCs w:val="24"/>
        </w:rPr>
      </w:pPr>
      <w:r w:rsidRPr="006C004D">
        <w:rPr>
          <w:rFonts w:ascii="Arial" w:hAnsi="Arial" w:cs="Arial"/>
          <w:noProof/>
          <w:sz w:val="24"/>
          <w:szCs w:val="24"/>
        </w:rPr>
        <w:drawing>
          <wp:inline distT="0" distB="0" distL="0" distR="0" wp14:anchorId="2949DEDA" wp14:editId="071BA16F">
            <wp:extent cx="4803255" cy="2192490"/>
            <wp:effectExtent l="0" t="0" r="0" b="0"/>
            <wp:docPr id="52493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2906" name=""/>
                    <pic:cNvPicPr/>
                  </pic:nvPicPr>
                  <pic:blipFill>
                    <a:blip r:embed="rId125"/>
                    <a:stretch>
                      <a:fillRect/>
                    </a:stretch>
                  </pic:blipFill>
                  <pic:spPr>
                    <a:xfrm>
                      <a:off x="0" y="0"/>
                      <a:ext cx="4812879" cy="2196883"/>
                    </a:xfrm>
                    <a:prstGeom prst="rect">
                      <a:avLst/>
                    </a:prstGeom>
                  </pic:spPr>
                </pic:pic>
              </a:graphicData>
            </a:graphic>
          </wp:inline>
        </w:drawing>
      </w:r>
    </w:p>
    <w:p w14:paraId="48F25B8E" w14:textId="77777777" w:rsidR="00113166" w:rsidRDefault="00113166" w:rsidP="00CD4B7A">
      <w:pPr>
        <w:pStyle w:val="ListParagraph"/>
        <w:spacing w:line="360" w:lineRule="auto"/>
        <w:ind w:left="1440"/>
        <w:jc w:val="both"/>
        <w:rPr>
          <w:rFonts w:ascii="Arial" w:hAnsi="Arial" w:cs="Arial"/>
          <w:sz w:val="24"/>
          <w:szCs w:val="24"/>
        </w:rPr>
      </w:pPr>
    </w:p>
    <w:p w14:paraId="297A9AF0" w14:textId="6FE8055F" w:rsidR="004A6FD6" w:rsidRDefault="006C004D" w:rsidP="004A6FD6">
      <w:pPr>
        <w:pStyle w:val="ListParagraph"/>
        <w:numPr>
          <w:ilvl w:val="0"/>
          <w:numId w:val="19"/>
        </w:numPr>
        <w:spacing w:line="360" w:lineRule="auto"/>
        <w:jc w:val="both"/>
        <w:rPr>
          <w:rFonts w:ascii="Arial" w:hAnsi="Arial" w:cs="Arial"/>
          <w:sz w:val="24"/>
          <w:szCs w:val="24"/>
        </w:rPr>
      </w:pPr>
      <w:r w:rsidRPr="006C004D">
        <w:rPr>
          <w:rFonts w:ascii="Arial" w:hAnsi="Arial" w:cs="Arial"/>
          <w:sz w:val="24"/>
          <w:szCs w:val="24"/>
        </w:rPr>
        <w:t>Jika sudah selesai dan sesuai klik Commit Chang</w:t>
      </w:r>
      <w:r>
        <w:rPr>
          <w:rFonts w:ascii="Arial" w:hAnsi="Arial" w:cs="Arial"/>
          <w:sz w:val="24"/>
          <w:szCs w:val="24"/>
        </w:rPr>
        <w:t>es</w:t>
      </w:r>
    </w:p>
    <w:p w14:paraId="5E76A967" w14:textId="1393C7E3" w:rsidR="006C004D" w:rsidRDefault="00426019" w:rsidP="006C004D">
      <w:pPr>
        <w:pStyle w:val="ListParagraph"/>
        <w:spacing w:line="360" w:lineRule="auto"/>
        <w:ind w:left="1440"/>
        <w:jc w:val="both"/>
        <w:rPr>
          <w:rFonts w:ascii="Arial" w:hAnsi="Arial" w:cs="Arial"/>
          <w:sz w:val="24"/>
          <w:szCs w:val="24"/>
        </w:rPr>
      </w:pPr>
      <w:r w:rsidRPr="00426019">
        <w:rPr>
          <w:rFonts w:ascii="Arial" w:hAnsi="Arial" w:cs="Arial"/>
          <w:noProof/>
          <w:sz w:val="24"/>
          <w:szCs w:val="24"/>
        </w:rPr>
        <w:lastRenderedPageBreak/>
        <w:drawing>
          <wp:inline distT="0" distB="0" distL="0" distR="0" wp14:anchorId="27680A36" wp14:editId="3467EEF8">
            <wp:extent cx="3826510" cy="3850675"/>
            <wp:effectExtent l="0" t="0" r="2540" b="0"/>
            <wp:docPr id="11219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8696" name=""/>
                    <pic:cNvPicPr/>
                  </pic:nvPicPr>
                  <pic:blipFill>
                    <a:blip r:embed="rId126"/>
                    <a:stretch>
                      <a:fillRect/>
                    </a:stretch>
                  </pic:blipFill>
                  <pic:spPr>
                    <a:xfrm>
                      <a:off x="0" y="0"/>
                      <a:ext cx="3836604" cy="3860833"/>
                    </a:xfrm>
                    <a:prstGeom prst="rect">
                      <a:avLst/>
                    </a:prstGeom>
                  </pic:spPr>
                </pic:pic>
              </a:graphicData>
            </a:graphic>
          </wp:inline>
        </w:drawing>
      </w:r>
    </w:p>
    <w:p w14:paraId="2108BAF1" w14:textId="77777777" w:rsidR="00426019" w:rsidRPr="006C004D" w:rsidRDefault="00426019" w:rsidP="006C004D">
      <w:pPr>
        <w:pStyle w:val="ListParagraph"/>
        <w:spacing w:line="360" w:lineRule="auto"/>
        <w:ind w:left="1440"/>
        <w:jc w:val="both"/>
        <w:rPr>
          <w:rFonts w:ascii="Arial" w:hAnsi="Arial" w:cs="Arial"/>
          <w:sz w:val="24"/>
          <w:szCs w:val="24"/>
        </w:rPr>
      </w:pPr>
    </w:p>
    <w:p w14:paraId="6FC6FCD4" w14:textId="1B667452" w:rsidR="004A6FD6" w:rsidRDefault="00426019" w:rsidP="004A6FD6">
      <w:pPr>
        <w:pStyle w:val="ListParagraph"/>
        <w:numPr>
          <w:ilvl w:val="0"/>
          <w:numId w:val="19"/>
        </w:numPr>
        <w:spacing w:line="360" w:lineRule="auto"/>
        <w:jc w:val="both"/>
        <w:rPr>
          <w:rFonts w:ascii="Arial" w:hAnsi="Arial" w:cs="Arial"/>
          <w:sz w:val="24"/>
          <w:szCs w:val="24"/>
        </w:rPr>
      </w:pPr>
      <w:r w:rsidRPr="00426019">
        <w:rPr>
          <w:rFonts w:ascii="Arial" w:hAnsi="Arial" w:cs="Arial"/>
          <w:sz w:val="24"/>
          <w:szCs w:val="24"/>
        </w:rPr>
        <w:t>File README.md akan terlih</w:t>
      </w:r>
      <w:r>
        <w:rPr>
          <w:rFonts w:ascii="Arial" w:hAnsi="Arial" w:cs="Arial"/>
          <w:sz w:val="24"/>
          <w:szCs w:val="24"/>
        </w:rPr>
        <w:t>at di repository kita</w:t>
      </w:r>
    </w:p>
    <w:p w14:paraId="5BA8A10E" w14:textId="4EEABA92" w:rsidR="00426019" w:rsidRDefault="00BB292A" w:rsidP="00426019">
      <w:pPr>
        <w:pStyle w:val="ListParagraph"/>
        <w:spacing w:line="360" w:lineRule="auto"/>
        <w:ind w:left="1440"/>
        <w:jc w:val="both"/>
        <w:rPr>
          <w:rFonts w:ascii="Arial" w:hAnsi="Arial" w:cs="Arial"/>
          <w:sz w:val="24"/>
          <w:szCs w:val="24"/>
        </w:rPr>
      </w:pPr>
      <w:r w:rsidRPr="00BB292A">
        <w:rPr>
          <w:rFonts w:ascii="Arial" w:hAnsi="Arial" w:cs="Arial"/>
          <w:noProof/>
          <w:sz w:val="24"/>
          <w:szCs w:val="24"/>
        </w:rPr>
        <w:lastRenderedPageBreak/>
        <w:drawing>
          <wp:inline distT="0" distB="0" distL="0" distR="0" wp14:anchorId="1E045738" wp14:editId="71923CCF">
            <wp:extent cx="4754765" cy="4791640"/>
            <wp:effectExtent l="0" t="0" r="8255" b="9525"/>
            <wp:docPr id="170053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35528" name=""/>
                    <pic:cNvPicPr/>
                  </pic:nvPicPr>
                  <pic:blipFill>
                    <a:blip r:embed="rId127"/>
                    <a:stretch>
                      <a:fillRect/>
                    </a:stretch>
                  </pic:blipFill>
                  <pic:spPr>
                    <a:xfrm>
                      <a:off x="0" y="0"/>
                      <a:ext cx="4765468" cy="4802426"/>
                    </a:xfrm>
                    <a:prstGeom prst="rect">
                      <a:avLst/>
                    </a:prstGeom>
                  </pic:spPr>
                </pic:pic>
              </a:graphicData>
            </a:graphic>
          </wp:inline>
        </w:drawing>
      </w:r>
    </w:p>
    <w:p w14:paraId="5D8B3C14" w14:textId="77777777" w:rsidR="00984980" w:rsidRPr="004A6FD6" w:rsidRDefault="00984980" w:rsidP="00984980">
      <w:pPr>
        <w:pStyle w:val="ListParagraph"/>
        <w:spacing w:line="360" w:lineRule="auto"/>
        <w:ind w:left="1080"/>
        <w:jc w:val="both"/>
        <w:rPr>
          <w:rFonts w:ascii="Arial" w:hAnsi="Arial" w:cs="Arial"/>
          <w:sz w:val="24"/>
          <w:szCs w:val="24"/>
        </w:rPr>
      </w:pPr>
    </w:p>
    <w:p w14:paraId="0D6A3C7C" w14:textId="7FC61FDD" w:rsidR="00B129DC" w:rsidRPr="00470783" w:rsidRDefault="00A4121E" w:rsidP="00B129DC">
      <w:pPr>
        <w:pStyle w:val="ListParagraph"/>
        <w:numPr>
          <w:ilvl w:val="0"/>
          <w:numId w:val="18"/>
        </w:numPr>
        <w:spacing w:line="360" w:lineRule="auto"/>
        <w:jc w:val="both"/>
        <w:rPr>
          <w:rFonts w:ascii="Arial" w:hAnsi="Arial" w:cs="Arial"/>
          <w:sz w:val="24"/>
          <w:szCs w:val="24"/>
          <w:lang w:val="fi-FI"/>
        </w:rPr>
      </w:pPr>
      <w:r>
        <w:rPr>
          <w:rFonts w:ascii="Arial" w:hAnsi="Arial" w:cs="Arial"/>
          <w:sz w:val="24"/>
          <w:szCs w:val="24"/>
        </w:rPr>
        <w:t>Github Wiki</w:t>
      </w:r>
    </w:p>
    <w:p w14:paraId="5F89AFD0" w14:textId="2FF838EC" w:rsidR="00470783" w:rsidRDefault="00D21C1B" w:rsidP="00470783">
      <w:pPr>
        <w:pStyle w:val="ListParagraph"/>
        <w:spacing w:line="360" w:lineRule="auto"/>
        <w:ind w:left="1080"/>
        <w:jc w:val="both"/>
        <w:rPr>
          <w:rFonts w:ascii="Arial" w:hAnsi="Arial" w:cs="Arial"/>
          <w:sz w:val="24"/>
          <w:szCs w:val="24"/>
          <w:lang w:val="fi-FI"/>
        </w:rPr>
      </w:pPr>
      <w:r w:rsidRPr="00D21C1B">
        <w:rPr>
          <w:rFonts w:ascii="Arial" w:hAnsi="Arial" w:cs="Arial"/>
          <w:sz w:val="24"/>
          <w:szCs w:val="24"/>
          <w:lang w:val="fi-FI"/>
        </w:rPr>
        <w:t>GitHub Wiki adalah fitur yang sangat berguna untuk menyusun dokumentasi yang lebih kompleks dan terorganisir secara efektif dalam sebuah repository. Wiki ini memungkinkan pengembang untuk membuat dan mengelola dokumentasi proyek secara kolaboratif, menggunakan struktur halaman yang mudah dinavigasi dan dapat diakses langsung dari repository GitHub. Dengan GitHub Wiki, pengguna dapat menambahkan berbagai halaman dokumen yang berisi panduan penggunaan, dokumentasi API, contoh kode, changelog, serta berbagai informasi lainnya yang penting untuk pengembangan dan pemeliharaan proyek. Selain itu, GitHub Wiki mendukung format Markdown, sehingga memudahkan pengembang untuk membuat dokumen yang rapi dan menarik secara visual.</w:t>
      </w:r>
      <w:r>
        <w:rPr>
          <w:rFonts w:ascii="Arial" w:hAnsi="Arial" w:cs="Arial"/>
          <w:sz w:val="24"/>
          <w:szCs w:val="24"/>
          <w:lang w:val="fi-FI"/>
        </w:rPr>
        <w:t xml:space="preserve"> Berikut membuat dan mengelola halaman Wiki</w:t>
      </w:r>
    </w:p>
    <w:p w14:paraId="57E18281" w14:textId="58696432" w:rsidR="00D21C1B" w:rsidRDefault="00D21C1B" w:rsidP="00D21C1B">
      <w:pPr>
        <w:pStyle w:val="ListParagraph"/>
        <w:numPr>
          <w:ilvl w:val="0"/>
          <w:numId w:val="24"/>
        </w:numPr>
        <w:spacing w:line="360" w:lineRule="auto"/>
        <w:jc w:val="both"/>
        <w:rPr>
          <w:rFonts w:ascii="Arial" w:hAnsi="Arial" w:cs="Arial"/>
          <w:sz w:val="24"/>
          <w:szCs w:val="24"/>
        </w:rPr>
      </w:pPr>
      <w:r w:rsidRPr="00D21C1B">
        <w:rPr>
          <w:rFonts w:ascii="Arial" w:hAnsi="Arial" w:cs="Arial"/>
          <w:sz w:val="24"/>
          <w:szCs w:val="24"/>
        </w:rPr>
        <w:t>Buka repository Github, klik ta</w:t>
      </w:r>
      <w:r>
        <w:rPr>
          <w:rFonts w:ascii="Arial" w:hAnsi="Arial" w:cs="Arial"/>
          <w:sz w:val="24"/>
          <w:szCs w:val="24"/>
        </w:rPr>
        <w:t>b Wiki</w:t>
      </w:r>
    </w:p>
    <w:p w14:paraId="4CD22B80" w14:textId="27236171" w:rsidR="00D21C1B" w:rsidRDefault="00636609" w:rsidP="00D21C1B">
      <w:pPr>
        <w:pStyle w:val="ListParagraph"/>
        <w:spacing w:line="360" w:lineRule="auto"/>
        <w:ind w:left="1440"/>
        <w:jc w:val="both"/>
        <w:rPr>
          <w:rFonts w:ascii="Arial" w:hAnsi="Arial" w:cs="Arial"/>
          <w:sz w:val="24"/>
          <w:szCs w:val="24"/>
        </w:rPr>
      </w:pPr>
      <w:r w:rsidRPr="00636609">
        <w:rPr>
          <w:rFonts w:ascii="Arial" w:hAnsi="Arial" w:cs="Arial"/>
          <w:noProof/>
          <w:sz w:val="24"/>
          <w:szCs w:val="24"/>
        </w:rPr>
        <w:lastRenderedPageBreak/>
        <w:drawing>
          <wp:inline distT="0" distB="0" distL="0" distR="0" wp14:anchorId="135DF33C" wp14:editId="4A6FFC67">
            <wp:extent cx="4782474" cy="1184227"/>
            <wp:effectExtent l="0" t="0" r="0" b="0"/>
            <wp:docPr id="201533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4698" name=""/>
                    <pic:cNvPicPr/>
                  </pic:nvPicPr>
                  <pic:blipFill>
                    <a:blip r:embed="rId128"/>
                    <a:stretch>
                      <a:fillRect/>
                    </a:stretch>
                  </pic:blipFill>
                  <pic:spPr>
                    <a:xfrm>
                      <a:off x="0" y="0"/>
                      <a:ext cx="4841113" cy="1198747"/>
                    </a:xfrm>
                    <a:prstGeom prst="rect">
                      <a:avLst/>
                    </a:prstGeom>
                  </pic:spPr>
                </pic:pic>
              </a:graphicData>
            </a:graphic>
          </wp:inline>
        </w:drawing>
      </w:r>
    </w:p>
    <w:p w14:paraId="42E6DA72" w14:textId="2FEC842D" w:rsidR="00D21C1B" w:rsidRDefault="00636609" w:rsidP="00636609">
      <w:pPr>
        <w:pStyle w:val="ListParagraph"/>
        <w:numPr>
          <w:ilvl w:val="0"/>
          <w:numId w:val="24"/>
        </w:numPr>
        <w:spacing w:line="360" w:lineRule="auto"/>
        <w:jc w:val="both"/>
        <w:rPr>
          <w:rFonts w:ascii="Arial" w:hAnsi="Arial" w:cs="Arial"/>
          <w:sz w:val="24"/>
          <w:szCs w:val="24"/>
        </w:rPr>
      </w:pPr>
      <w:r w:rsidRPr="00636609">
        <w:rPr>
          <w:rFonts w:ascii="Arial" w:hAnsi="Arial" w:cs="Arial"/>
          <w:sz w:val="24"/>
          <w:szCs w:val="24"/>
        </w:rPr>
        <w:t>Klik "Create the first page"</w:t>
      </w:r>
      <w:r>
        <w:rPr>
          <w:rFonts w:ascii="Arial" w:hAnsi="Arial" w:cs="Arial"/>
          <w:sz w:val="24"/>
          <w:szCs w:val="24"/>
        </w:rPr>
        <w:t xml:space="preserve">, </w:t>
      </w:r>
      <w:r w:rsidRPr="00636609">
        <w:rPr>
          <w:rFonts w:ascii="Arial" w:hAnsi="Arial" w:cs="Arial"/>
          <w:sz w:val="24"/>
          <w:szCs w:val="24"/>
        </w:rPr>
        <w:t>Tulis dokumentasi dengan Markdown</w:t>
      </w:r>
    </w:p>
    <w:p w14:paraId="13D89FE3" w14:textId="70636342" w:rsidR="00636609" w:rsidRDefault="002F5696" w:rsidP="00636609">
      <w:pPr>
        <w:pStyle w:val="ListParagraph"/>
        <w:spacing w:line="360" w:lineRule="auto"/>
        <w:ind w:left="1440"/>
        <w:jc w:val="both"/>
        <w:rPr>
          <w:rFonts w:ascii="Arial" w:hAnsi="Arial" w:cs="Arial"/>
          <w:sz w:val="24"/>
          <w:szCs w:val="24"/>
        </w:rPr>
      </w:pPr>
      <w:r w:rsidRPr="002F5696">
        <w:rPr>
          <w:rFonts w:ascii="Arial" w:hAnsi="Arial" w:cs="Arial"/>
          <w:noProof/>
          <w:sz w:val="24"/>
          <w:szCs w:val="24"/>
        </w:rPr>
        <w:drawing>
          <wp:inline distT="0" distB="0" distL="0" distR="0" wp14:anchorId="2FE3D1BD" wp14:editId="61A0656D">
            <wp:extent cx="4776167" cy="2507673"/>
            <wp:effectExtent l="0" t="0" r="5715" b="6985"/>
            <wp:docPr id="4756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05994" name=""/>
                    <pic:cNvPicPr/>
                  </pic:nvPicPr>
                  <pic:blipFill>
                    <a:blip r:embed="rId129"/>
                    <a:stretch>
                      <a:fillRect/>
                    </a:stretch>
                  </pic:blipFill>
                  <pic:spPr>
                    <a:xfrm>
                      <a:off x="0" y="0"/>
                      <a:ext cx="4791077" cy="2515501"/>
                    </a:xfrm>
                    <a:prstGeom prst="rect">
                      <a:avLst/>
                    </a:prstGeom>
                  </pic:spPr>
                </pic:pic>
              </a:graphicData>
            </a:graphic>
          </wp:inline>
        </w:drawing>
      </w:r>
    </w:p>
    <w:p w14:paraId="116E9753" w14:textId="11D5CA09" w:rsidR="00636609" w:rsidRDefault="002F5696" w:rsidP="00636609">
      <w:pPr>
        <w:pStyle w:val="ListParagraph"/>
        <w:spacing w:line="360" w:lineRule="auto"/>
        <w:ind w:left="1440"/>
        <w:jc w:val="both"/>
        <w:rPr>
          <w:rFonts w:ascii="Arial" w:hAnsi="Arial" w:cs="Arial"/>
          <w:sz w:val="24"/>
          <w:szCs w:val="24"/>
        </w:rPr>
      </w:pPr>
      <w:r>
        <w:rPr>
          <w:rFonts w:ascii="Arial" w:hAnsi="Arial" w:cs="Arial"/>
          <w:sz w:val="24"/>
          <w:szCs w:val="24"/>
        </w:rPr>
        <w:t>Untuk melihat previewnya klik tab preview</w:t>
      </w:r>
    </w:p>
    <w:p w14:paraId="12EF5CB7" w14:textId="2F37D4AB" w:rsidR="002F5696" w:rsidRDefault="002F5696" w:rsidP="00636609">
      <w:pPr>
        <w:pStyle w:val="ListParagraph"/>
        <w:spacing w:line="360" w:lineRule="auto"/>
        <w:ind w:left="1440"/>
        <w:jc w:val="both"/>
        <w:rPr>
          <w:rFonts w:ascii="Arial" w:hAnsi="Arial" w:cs="Arial"/>
          <w:sz w:val="24"/>
          <w:szCs w:val="24"/>
        </w:rPr>
      </w:pPr>
      <w:r w:rsidRPr="002F5696">
        <w:rPr>
          <w:rFonts w:ascii="Arial" w:hAnsi="Arial" w:cs="Arial"/>
          <w:noProof/>
          <w:sz w:val="24"/>
          <w:szCs w:val="24"/>
        </w:rPr>
        <w:drawing>
          <wp:inline distT="0" distB="0" distL="0" distR="0" wp14:anchorId="0BE67B57" wp14:editId="4739F2E1">
            <wp:extent cx="4740910" cy="3381037"/>
            <wp:effectExtent l="0" t="0" r="2540" b="0"/>
            <wp:docPr id="273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696" name=""/>
                    <pic:cNvPicPr/>
                  </pic:nvPicPr>
                  <pic:blipFill>
                    <a:blip r:embed="rId130"/>
                    <a:stretch>
                      <a:fillRect/>
                    </a:stretch>
                  </pic:blipFill>
                  <pic:spPr>
                    <a:xfrm>
                      <a:off x="0" y="0"/>
                      <a:ext cx="4757212" cy="3392663"/>
                    </a:xfrm>
                    <a:prstGeom prst="rect">
                      <a:avLst/>
                    </a:prstGeom>
                  </pic:spPr>
                </pic:pic>
              </a:graphicData>
            </a:graphic>
          </wp:inline>
        </w:drawing>
      </w:r>
    </w:p>
    <w:p w14:paraId="29B0AC6D" w14:textId="70D7A775" w:rsidR="002F5696" w:rsidRDefault="002F5696" w:rsidP="00636609">
      <w:pPr>
        <w:pStyle w:val="ListParagraph"/>
        <w:spacing w:line="360" w:lineRule="auto"/>
        <w:ind w:left="1440"/>
        <w:jc w:val="both"/>
        <w:rPr>
          <w:rFonts w:ascii="Arial" w:hAnsi="Arial" w:cs="Arial"/>
          <w:sz w:val="24"/>
          <w:szCs w:val="24"/>
        </w:rPr>
      </w:pPr>
      <w:r w:rsidRPr="002F5696">
        <w:rPr>
          <w:rFonts w:ascii="Arial" w:hAnsi="Arial" w:cs="Arial"/>
          <w:noProof/>
          <w:sz w:val="24"/>
          <w:szCs w:val="24"/>
        </w:rPr>
        <w:lastRenderedPageBreak/>
        <w:drawing>
          <wp:inline distT="0" distB="0" distL="0" distR="0" wp14:anchorId="1C4022DA" wp14:editId="1CCF3145">
            <wp:extent cx="4740910" cy="3228714"/>
            <wp:effectExtent l="0" t="0" r="2540" b="0"/>
            <wp:docPr id="18917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1008" name=""/>
                    <pic:cNvPicPr/>
                  </pic:nvPicPr>
                  <pic:blipFill>
                    <a:blip r:embed="rId131"/>
                    <a:stretch>
                      <a:fillRect/>
                    </a:stretch>
                  </pic:blipFill>
                  <pic:spPr>
                    <a:xfrm>
                      <a:off x="0" y="0"/>
                      <a:ext cx="4758158" cy="3240460"/>
                    </a:xfrm>
                    <a:prstGeom prst="rect">
                      <a:avLst/>
                    </a:prstGeom>
                  </pic:spPr>
                </pic:pic>
              </a:graphicData>
            </a:graphic>
          </wp:inline>
        </w:drawing>
      </w:r>
    </w:p>
    <w:p w14:paraId="384E620C" w14:textId="77777777" w:rsidR="002F5696" w:rsidRPr="00636609" w:rsidRDefault="002F5696" w:rsidP="00636609">
      <w:pPr>
        <w:pStyle w:val="ListParagraph"/>
        <w:spacing w:line="360" w:lineRule="auto"/>
        <w:ind w:left="1440"/>
        <w:jc w:val="both"/>
        <w:rPr>
          <w:rFonts w:ascii="Arial" w:hAnsi="Arial" w:cs="Arial"/>
          <w:sz w:val="24"/>
          <w:szCs w:val="24"/>
        </w:rPr>
      </w:pPr>
    </w:p>
    <w:p w14:paraId="00CED5A5" w14:textId="4EBC5E50" w:rsidR="00D21C1B" w:rsidRPr="00141661" w:rsidRDefault="00D21C1B" w:rsidP="00C7523B">
      <w:pPr>
        <w:pStyle w:val="ListParagraph"/>
        <w:spacing w:line="360" w:lineRule="auto"/>
        <w:ind w:left="1440"/>
        <w:jc w:val="both"/>
        <w:rPr>
          <w:rFonts w:ascii="Arial" w:hAnsi="Arial" w:cs="Arial"/>
          <w:sz w:val="24"/>
          <w:szCs w:val="24"/>
        </w:rPr>
      </w:pPr>
    </w:p>
    <w:p w14:paraId="3F3D4E54" w14:textId="77777777" w:rsidR="00141661" w:rsidRPr="00141661" w:rsidRDefault="00141661" w:rsidP="00141661">
      <w:pPr>
        <w:pStyle w:val="ListParagraph"/>
        <w:numPr>
          <w:ilvl w:val="0"/>
          <w:numId w:val="24"/>
        </w:numPr>
        <w:spacing w:line="360" w:lineRule="auto"/>
        <w:jc w:val="both"/>
        <w:rPr>
          <w:rFonts w:ascii="Consolas" w:hAnsi="Consolas" w:cs="Courier New"/>
          <w:sz w:val="17"/>
          <w:szCs w:val="17"/>
        </w:rPr>
      </w:pPr>
      <w:r>
        <w:rPr>
          <w:rFonts w:ascii="Arial" w:hAnsi="Arial" w:cs="Arial"/>
          <w:sz w:val="24"/>
          <w:szCs w:val="24"/>
        </w:rPr>
        <w:t>Berikut contoh markdown yang dibuat pada bagian wiki</w:t>
      </w:r>
    </w:p>
    <w:p w14:paraId="08625401" w14:textId="2B5BDAF3" w:rsidR="00141661"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drawing>
          <wp:inline distT="0" distB="0" distL="0" distR="0" wp14:anchorId="7DEB5B97" wp14:editId="23663DEC">
            <wp:extent cx="4786630" cy="2594835"/>
            <wp:effectExtent l="0" t="0" r="0" b="0"/>
            <wp:docPr id="16357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236" name=""/>
                    <pic:cNvPicPr/>
                  </pic:nvPicPr>
                  <pic:blipFill>
                    <a:blip r:embed="rId132"/>
                    <a:stretch>
                      <a:fillRect/>
                    </a:stretch>
                  </pic:blipFill>
                  <pic:spPr>
                    <a:xfrm>
                      <a:off x="0" y="0"/>
                      <a:ext cx="4805551" cy="2605092"/>
                    </a:xfrm>
                    <a:prstGeom prst="rect">
                      <a:avLst/>
                    </a:prstGeom>
                  </pic:spPr>
                </pic:pic>
              </a:graphicData>
            </a:graphic>
          </wp:inline>
        </w:drawing>
      </w:r>
    </w:p>
    <w:p w14:paraId="68151324" w14:textId="5C822BBD" w:rsidR="005F3317"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lastRenderedPageBreak/>
        <w:drawing>
          <wp:inline distT="0" distB="0" distL="0" distR="0" wp14:anchorId="08D4E50E" wp14:editId="413F585E">
            <wp:extent cx="4794250" cy="2399250"/>
            <wp:effectExtent l="0" t="0" r="6350" b="1270"/>
            <wp:docPr id="8124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220" name=""/>
                    <pic:cNvPicPr/>
                  </pic:nvPicPr>
                  <pic:blipFill>
                    <a:blip r:embed="rId133"/>
                    <a:stretch>
                      <a:fillRect/>
                    </a:stretch>
                  </pic:blipFill>
                  <pic:spPr>
                    <a:xfrm>
                      <a:off x="0" y="0"/>
                      <a:ext cx="4804922" cy="2404590"/>
                    </a:xfrm>
                    <a:prstGeom prst="rect">
                      <a:avLst/>
                    </a:prstGeom>
                  </pic:spPr>
                </pic:pic>
              </a:graphicData>
            </a:graphic>
          </wp:inline>
        </w:drawing>
      </w:r>
    </w:p>
    <w:p w14:paraId="1C48EE24" w14:textId="396E2623" w:rsidR="005F3317"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drawing>
          <wp:inline distT="0" distB="0" distL="0" distR="0" wp14:anchorId="51B9DDC9" wp14:editId="01DCCEA5">
            <wp:extent cx="4779010" cy="2442452"/>
            <wp:effectExtent l="0" t="0" r="2540" b="0"/>
            <wp:docPr id="84575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3724" name=""/>
                    <pic:cNvPicPr/>
                  </pic:nvPicPr>
                  <pic:blipFill>
                    <a:blip r:embed="rId134"/>
                    <a:stretch>
                      <a:fillRect/>
                    </a:stretch>
                  </pic:blipFill>
                  <pic:spPr>
                    <a:xfrm>
                      <a:off x="0" y="0"/>
                      <a:ext cx="4801365" cy="2453877"/>
                    </a:xfrm>
                    <a:prstGeom prst="rect">
                      <a:avLst/>
                    </a:prstGeom>
                  </pic:spPr>
                </pic:pic>
              </a:graphicData>
            </a:graphic>
          </wp:inline>
        </w:drawing>
      </w:r>
    </w:p>
    <w:p w14:paraId="34C4159D" w14:textId="6311075A" w:rsidR="005F3317"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drawing>
          <wp:inline distT="0" distB="0" distL="0" distR="0" wp14:anchorId="1F53E835" wp14:editId="7497C2EA">
            <wp:extent cx="4776728" cy="3230880"/>
            <wp:effectExtent l="0" t="0" r="5080" b="7620"/>
            <wp:docPr id="177687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72526" name=""/>
                    <pic:cNvPicPr/>
                  </pic:nvPicPr>
                  <pic:blipFill>
                    <a:blip r:embed="rId135"/>
                    <a:stretch>
                      <a:fillRect/>
                    </a:stretch>
                  </pic:blipFill>
                  <pic:spPr>
                    <a:xfrm>
                      <a:off x="0" y="0"/>
                      <a:ext cx="4796254" cy="3244087"/>
                    </a:xfrm>
                    <a:prstGeom prst="rect">
                      <a:avLst/>
                    </a:prstGeom>
                  </pic:spPr>
                </pic:pic>
              </a:graphicData>
            </a:graphic>
          </wp:inline>
        </w:drawing>
      </w:r>
    </w:p>
    <w:p w14:paraId="6FC8FB80" w14:textId="588E9059" w:rsidR="005F3317"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lastRenderedPageBreak/>
        <w:drawing>
          <wp:inline distT="0" distB="0" distL="0" distR="0" wp14:anchorId="70447C59" wp14:editId="4FA9810B">
            <wp:extent cx="4771390" cy="3152205"/>
            <wp:effectExtent l="0" t="0" r="0" b="0"/>
            <wp:docPr id="129486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69143" name=""/>
                    <pic:cNvPicPr/>
                  </pic:nvPicPr>
                  <pic:blipFill>
                    <a:blip r:embed="rId136"/>
                    <a:stretch>
                      <a:fillRect/>
                    </a:stretch>
                  </pic:blipFill>
                  <pic:spPr>
                    <a:xfrm>
                      <a:off x="0" y="0"/>
                      <a:ext cx="4788617" cy="3163586"/>
                    </a:xfrm>
                    <a:prstGeom prst="rect">
                      <a:avLst/>
                    </a:prstGeom>
                  </pic:spPr>
                </pic:pic>
              </a:graphicData>
            </a:graphic>
          </wp:inline>
        </w:drawing>
      </w:r>
    </w:p>
    <w:p w14:paraId="05595286" w14:textId="1F302877" w:rsidR="005F3317" w:rsidRDefault="005F3317" w:rsidP="00141661">
      <w:pPr>
        <w:pStyle w:val="ListParagraph"/>
        <w:spacing w:line="360" w:lineRule="auto"/>
        <w:ind w:left="1440"/>
        <w:jc w:val="both"/>
        <w:rPr>
          <w:rFonts w:ascii="Arial" w:hAnsi="Arial" w:cs="Arial"/>
          <w:sz w:val="24"/>
          <w:szCs w:val="24"/>
        </w:rPr>
      </w:pPr>
      <w:r w:rsidRPr="005F3317">
        <w:rPr>
          <w:rFonts w:ascii="Arial" w:hAnsi="Arial" w:cs="Arial"/>
          <w:noProof/>
          <w:sz w:val="24"/>
          <w:szCs w:val="24"/>
        </w:rPr>
        <w:drawing>
          <wp:inline distT="0" distB="0" distL="0" distR="0" wp14:anchorId="158D20AB" wp14:editId="43C048A8">
            <wp:extent cx="4817110" cy="1092469"/>
            <wp:effectExtent l="0" t="0" r="2540" b="0"/>
            <wp:docPr id="131164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1776" name=""/>
                    <pic:cNvPicPr/>
                  </pic:nvPicPr>
                  <pic:blipFill>
                    <a:blip r:embed="rId137"/>
                    <a:stretch>
                      <a:fillRect/>
                    </a:stretch>
                  </pic:blipFill>
                  <pic:spPr>
                    <a:xfrm>
                      <a:off x="0" y="0"/>
                      <a:ext cx="4880175" cy="1106772"/>
                    </a:xfrm>
                    <a:prstGeom prst="rect">
                      <a:avLst/>
                    </a:prstGeom>
                  </pic:spPr>
                </pic:pic>
              </a:graphicData>
            </a:graphic>
          </wp:inline>
        </w:drawing>
      </w:r>
    </w:p>
    <w:p w14:paraId="6FBE5871" w14:textId="3A681B47" w:rsidR="00141661" w:rsidRDefault="00141661" w:rsidP="00141661">
      <w:pPr>
        <w:pStyle w:val="ListParagraph"/>
        <w:spacing w:line="360" w:lineRule="auto"/>
        <w:ind w:left="1440"/>
        <w:jc w:val="both"/>
        <w:rPr>
          <w:rFonts w:ascii="Arial" w:hAnsi="Arial" w:cs="Arial"/>
          <w:sz w:val="24"/>
          <w:szCs w:val="24"/>
        </w:rPr>
      </w:pPr>
      <w:r w:rsidRPr="00141661">
        <w:rPr>
          <w:rFonts w:ascii="Arial" w:hAnsi="Arial" w:cs="Arial"/>
          <w:sz w:val="24"/>
          <w:szCs w:val="24"/>
        </w:rPr>
        <w:t>Klik Save Page jika sudah sesuai</w:t>
      </w:r>
    </w:p>
    <w:p w14:paraId="2878B944" w14:textId="77777777" w:rsidR="00141661" w:rsidRDefault="00141661" w:rsidP="00141661">
      <w:pPr>
        <w:pStyle w:val="ListParagraph"/>
        <w:spacing w:line="360" w:lineRule="auto"/>
        <w:ind w:left="1440"/>
        <w:jc w:val="both"/>
        <w:rPr>
          <w:rFonts w:ascii="Arial" w:hAnsi="Arial" w:cs="Arial"/>
          <w:sz w:val="24"/>
          <w:szCs w:val="24"/>
        </w:rPr>
      </w:pPr>
    </w:p>
    <w:p w14:paraId="02E9F019" w14:textId="203E12C2" w:rsidR="00762D44" w:rsidRDefault="00762D44" w:rsidP="00D21C1B">
      <w:pPr>
        <w:pStyle w:val="ListParagraph"/>
        <w:numPr>
          <w:ilvl w:val="0"/>
          <w:numId w:val="24"/>
        </w:numPr>
        <w:spacing w:line="360" w:lineRule="auto"/>
        <w:jc w:val="both"/>
        <w:rPr>
          <w:rFonts w:ascii="Arial" w:hAnsi="Arial" w:cs="Arial"/>
          <w:sz w:val="24"/>
          <w:szCs w:val="24"/>
        </w:rPr>
      </w:pPr>
      <w:r>
        <w:rPr>
          <w:rFonts w:ascii="Arial" w:hAnsi="Arial" w:cs="Arial"/>
          <w:sz w:val="24"/>
          <w:szCs w:val="24"/>
        </w:rPr>
        <w:t>Berikut contoh tampilan github wiki</w:t>
      </w:r>
    </w:p>
    <w:p w14:paraId="10B59F6F" w14:textId="780F8E15" w:rsidR="00762D44" w:rsidRDefault="00327069" w:rsidP="00762D44">
      <w:pPr>
        <w:pStyle w:val="ListParagraph"/>
        <w:spacing w:line="360" w:lineRule="auto"/>
        <w:ind w:left="1440"/>
        <w:jc w:val="both"/>
        <w:rPr>
          <w:rFonts w:ascii="Arial" w:hAnsi="Arial" w:cs="Arial"/>
          <w:sz w:val="24"/>
          <w:szCs w:val="24"/>
        </w:rPr>
      </w:pPr>
      <w:r w:rsidRPr="00327069">
        <w:rPr>
          <w:rFonts w:ascii="Arial" w:hAnsi="Arial" w:cs="Arial"/>
          <w:noProof/>
          <w:sz w:val="24"/>
          <w:szCs w:val="24"/>
        </w:rPr>
        <w:drawing>
          <wp:inline distT="0" distB="0" distL="0" distR="0" wp14:anchorId="07CAB11F" wp14:editId="7FB592C1">
            <wp:extent cx="4801870" cy="2423811"/>
            <wp:effectExtent l="0" t="0" r="0" b="0"/>
            <wp:docPr id="198564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7676" name=""/>
                    <pic:cNvPicPr/>
                  </pic:nvPicPr>
                  <pic:blipFill>
                    <a:blip r:embed="rId138"/>
                    <a:stretch>
                      <a:fillRect/>
                    </a:stretch>
                  </pic:blipFill>
                  <pic:spPr>
                    <a:xfrm>
                      <a:off x="0" y="0"/>
                      <a:ext cx="4818343" cy="2432126"/>
                    </a:xfrm>
                    <a:prstGeom prst="rect">
                      <a:avLst/>
                    </a:prstGeom>
                  </pic:spPr>
                </pic:pic>
              </a:graphicData>
            </a:graphic>
          </wp:inline>
        </w:drawing>
      </w:r>
    </w:p>
    <w:p w14:paraId="0AE28B46" w14:textId="77777777" w:rsidR="00E97CE2" w:rsidRDefault="00E97CE2" w:rsidP="00E97CE2">
      <w:pPr>
        <w:pStyle w:val="ListParagraph"/>
        <w:spacing w:line="360" w:lineRule="auto"/>
        <w:ind w:left="1440"/>
        <w:jc w:val="both"/>
        <w:rPr>
          <w:rFonts w:ascii="Arial" w:hAnsi="Arial" w:cs="Arial"/>
          <w:sz w:val="24"/>
          <w:szCs w:val="24"/>
        </w:rPr>
      </w:pPr>
    </w:p>
    <w:p w14:paraId="6B70BCBC" w14:textId="22A05D1B" w:rsidR="00B129DC" w:rsidRPr="00B04832" w:rsidRDefault="00A4121E" w:rsidP="00A4121E">
      <w:pPr>
        <w:pStyle w:val="ListParagraph"/>
        <w:numPr>
          <w:ilvl w:val="0"/>
          <w:numId w:val="18"/>
        </w:numPr>
        <w:spacing w:line="360" w:lineRule="auto"/>
        <w:jc w:val="both"/>
        <w:rPr>
          <w:rFonts w:ascii="Arial" w:hAnsi="Arial" w:cs="Arial"/>
          <w:sz w:val="24"/>
          <w:szCs w:val="24"/>
          <w:lang w:val="fi-FI"/>
        </w:rPr>
      </w:pPr>
      <w:r>
        <w:rPr>
          <w:rFonts w:ascii="Arial" w:hAnsi="Arial" w:cs="Arial"/>
          <w:sz w:val="24"/>
          <w:szCs w:val="24"/>
        </w:rPr>
        <w:t>Github Pages</w:t>
      </w:r>
    </w:p>
    <w:p w14:paraId="351E9711" w14:textId="7AA679A4" w:rsidR="00B04832" w:rsidRPr="00923590" w:rsidRDefault="00B04832" w:rsidP="00B04832">
      <w:pPr>
        <w:pStyle w:val="ListParagraph"/>
        <w:spacing w:line="360" w:lineRule="auto"/>
        <w:ind w:left="1080"/>
        <w:jc w:val="both"/>
        <w:rPr>
          <w:rFonts w:ascii="Arial" w:hAnsi="Arial" w:cs="Arial"/>
          <w:sz w:val="24"/>
          <w:szCs w:val="24"/>
          <w:lang w:val="fi-FI"/>
        </w:rPr>
      </w:pPr>
      <w:r w:rsidRPr="00923590">
        <w:rPr>
          <w:rFonts w:ascii="Arial" w:hAnsi="Arial" w:cs="Arial"/>
          <w:sz w:val="24"/>
          <w:szCs w:val="24"/>
          <w:lang w:val="fi-FI"/>
        </w:rPr>
        <w:t xml:space="preserve">GitHub Pages adalah fitur yang memungkinkan kita untuk membuat dan menghosting halaman dokumentasi statis langsung dari repository GitHub. </w:t>
      </w:r>
      <w:r w:rsidRPr="00923590">
        <w:rPr>
          <w:rFonts w:ascii="Arial" w:hAnsi="Arial" w:cs="Arial"/>
          <w:sz w:val="24"/>
          <w:szCs w:val="24"/>
          <w:lang w:val="fi-FI"/>
        </w:rPr>
        <w:lastRenderedPageBreak/>
        <w:t>Dengan GitHub Pages, kita dapat dengan mudah menampilkan dokumentasi dalam bentuk website yang rapi dan profesional tanpa perlu server hosting tambahan. Fitur ini sangat berguna bagi pengembang dan tim proyek untuk menyajikan dokumentasi, panduan pengguna, atau portofolio proyek dengan tampilan yang menarik dan mudah diakses oleh pengguna. GitHub Pages mendukung berbagai format file seperti Markdown dan HTML, serta dapat diintegrasikan dengan alat otomatisasi lainnya untuk pembaruan konten yang cepat dan efisien.</w:t>
      </w:r>
    </w:p>
    <w:p w14:paraId="42CA339E" w14:textId="0D60940F" w:rsidR="00923590" w:rsidRDefault="00923590" w:rsidP="00923590">
      <w:pPr>
        <w:pStyle w:val="ListParagraph"/>
        <w:numPr>
          <w:ilvl w:val="0"/>
          <w:numId w:val="25"/>
        </w:numPr>
        <w:spacing w:line="360" w:lineRule="auto"/>
        <w:jc w:val="both"/>
        <w:rPr>
          <w:rFonts w:ascii="Arial" w:hAnsi="Arial" w:cs="Arial"/>
          <w:sz w:val="24"/>
          <w:szCs w:val="24"/>
        </w:rPr>
      </w:pPr>
      <w:r w:rsidRPr="00923590">
        <w:rPr>
          <w:rFonts w:ascii="Arial" w:hAnsi="Arial" w:cs="Arial"/>
          <w:sz w:val="24"/>
          <w:szCs w:val="24"/>
        </w:rPr>
        <w:t>Buka tab Settings di r</w:t>
      </w:r>
      <w:r>
        <w:rPr>
          <w:rFonts w:ascii="Arial" w:hAnsi="Arial" w:cs="Arial"/>
          <w:sz w:val="24"/>
          <w:szCs w:val="24"/>
        </w:rPr>
        <w:t>epository pilih Pages</w:t>
      </w:r>
    </w:p>
    <w:p w14:paraId="62C7A694" w14:textId="3E71D406" w:rsidR="00923590" w:rsidRDefault="007F2C87" w:rsidP="00923590">
      <w:pPr>
        <w:pStyle w:val="ListParagraph"/>
        <w:spacing w:line="360" w:lineRule="auto"/>
        <w:ind w:left="1440"/>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5408" behindDoc="0" locked="0" layoutInCell="1" allowOverlap="1" wp14:anchorId="2FDFB4E2" wp14:editId="7088BA7E">
                <wp:simplePos x="0" y="0"/>
                <wp:positionH relativeFrom="column">
                  <wp:posOffset>1432560</wp:posOffset>
                </wp:positionH>
                <wp:positionV relativeFrom="paragraph">
                  <wp:posOffset>2316480</wp:posOffset>
                </wp:positionV>
                <wp:extent cx="350520" cy="147320"/>
                <wp:effectExtent l="0" t="0" r="11430" b="24130"/>
                <wp:wrapNone/>
                <wp:docPr id="1210989107" name="Rectangle 7"/>
                <wp:cNvGraphicFramePr/>
                <a:graphic xmlns:a="http://schemas.openxmlformats.org/drawingml/2006/main">
                  <a:graphicData uri="http://schemas.microsoft.com/office/word/2010/wordprocessingShape">
                    <wps:wsp>
                      <wps:cNvSpPr/>
                      <wps:spPr>
                        <a:xfrm>
                          <a:off x="0" y="0"/>
                          <a:ext cx="350520" cy="1473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6EEF1" id="Rectangle 7" o:spid="_x0000_s1026" style="position:absolute;margin-left:112.8pt;margin-top:182.4pt;width:27.6pt;height:1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" filled="f" strokecolor="yellow" strokeweight="1pt"/>
            </w:pict>
          </mc:Fallback>
        </mc:AlternateContent>
      </w:r>
      <w:r>
        <w:rPr>
          <w:rFonts w:ascii="Arial" w:hAnsi="Arial" w:cs="Arial"/>
          <w:noProof/>
          <w:sz w:val="24"/>
          <w:szCs w:val="24"/>
        </w:rPr>
        <mc:AlternateContent>
          <mc:Choice Requires="wps">
            <w:drawing>
              <wp:anchor distT="0" distB="0" distL="114300" distR="114300" simplePos="0" relativeHeight="251664384" behindDoc="0" locked="0" layoutInCell="1" allowOverlap="1" wp14:anchorId="65902441" wp14:editId="3982B041">
                <wp:simplePos x="0" y="0"/>
                <wp:positionH relativeFrom="column">
                  <wp:posOffset>3703320</wp:posOffset>
                </wp:positionH>
                <wp:positionV relativeFrom="paragraph">
                  <wp:posOffset>182880</wp:posOffset>
                </wp:positionV>
                <wp:extent cx="457200" cy="228600"/>
                <wp:effectExtent l="0" t="0" r="19050" b="19050"/>
                <wp:wrapNone/>
                <wp:docPr id="1022104080" name="Rectangle 6"/>
                <wp:cNvGraphicFramePr/>
                <a:graphic xmlns:a="http://schemas.openxmlformats.org/drawingml/2006/main">
                  <a:graphicData uri="http://schemas.microsoft.com/office/word/2010/wordprocessingShape">
                    <wps:wsp>
                      <wps:cNvSpPr/>
                      <wps:spPr>
                        <a:xfrm>
                          <a:off x="0" y="0"/>
                          <a:ext cx="457200" cy="2286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2EC315" id="Rectangle 6" o:spid="_x0000_s1026" style="position:absolute;margin-left:291.6pt;margin-top:14.4pt;width:36pt;height:1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" filled="f" strokecolor="yellow" strokeweight="1.5pt"/>
            </w:pict>
          </mc:Fallback>
        </mc:AlternateContent>
      </w:r>
      <w:r w:rsidRPr="007F2C87">
        <w:rPr>
          <w:rFonts w:ascii="Arial" w:hAnsi="Arial" w:cs="Arial"/>
          <w:noProof/>
          <w:sz w:val="24"/>
          <w:szCs w:val="24"/>
        </w:rPr>
        <w:drawing>
          <wp:inline distT="0" distB="0" distL="0" distR="0" wp14:anchorId="0B42CDCF" wp14:editId="439EBA84">
            <wp:extent cx="4775546" cy="2554436"/>
            <wp:effectExtent l="0" t="0" r="6350" b="0"/>
            <wp:docPr id="116493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33924" name=""/>
                    <pic:cNvPicPr/>
                  </pic:nvPicPr>
                  <pic:blipFill>
                    <a:blip r:embed="rId139"/>
                    <a:stretch>
                      <a:fillRect/>
                    </a:stretch>
                  </pic:blipFill>
                  <pic:spPr>
                    <a:xfrm>
                      <a:off x="0" y="0"/>
                      <a:ext cx="4783953" cy="2558933"/>
                    </a:xfrm>
                    <a:prstGeom prst="rect">
                      <a:avLst/>
                    </a:prstGeom>
                  </pic:spPr>
                </pic:pic>
              </a:graphicData>
            </a:graphic>
          </wp:inline>
        </w:drawing>
      </w:r>
    </w:p>
    <w:p w14:paraId="673D7E94" w14:textId="77777777" w:rsidR="007F2C87" w:rsidRDefault="007F2C87" w:rsidP="00923590">
      <w:pPr>
        <w:pStyle w:val="ListParagraph"/>
        <w:spacing w:line="360" w:lineRule="auto"/>
        <w:ind w:left="1440"/>
        <w:jc w:val="both"/>
        <w:rPr>
          <w:rFonts w:ascii="Arial" w:hAnsi="Arial" w:cs="Arial"/>
          <w:sz w:val="24"/>
          <w:szCs w:val="24"/>
        </w:rPr>
      </w:pPr>
    </w:p>
    <w:p w14:paraId="16ADB88A" w14:textId="3B655E0C" w:rsidR="00923590" w:rsidRDefault="0066286A" w:rsidP="00923590">
      <w:pPr>
        <w:pStyle w:val="ListParagraph"/>
        <w:numPr>
          <w:ilvl w:val="0"/>
          <w:numId w:val="25"/>
        </w:numPr>
        <w:spacing w:line="360" w:lineRule="auto"/>
        <w:jc w:val="both"/>
        <w:rPr>
          <w:rFonts w:ascii="Arial" w:hAnsi="Arial" w:cs="Arial"/>
          <w:sz w:val="24"/>
          <w:szCs w:val="24"/>
        </w:rPr>
      </w:pPr>
      <w:r>
        <w:rPr>
          <w:rFonts w:ascii="Arial" w:hAnsi="Arial" w:cs="Arial"/>
          <w:sz w:val="24"/>
          <w:szCs w:val="24"/>
        </w:rPr>
        <w:t>Pada bagian source pilih Deploy from a branch</w:t>
      </w:r>
      <w:r w:rsidR="00120858">
        <w:rPr>
          <w:rFonts w:ascii="Arial" w:hAnsi="Arial" w:cs="Arial"/>
          <w:sz w:val="24"/>
          <w:szCs w:val="24"/>
        </w:rPr>
        <w:t>, setelah itu pilih branch yang akan digunakan</w:t>
      </w:r>
      <w:r w:rsidR="007D07E6">
        <w:rPr>
          <w:rFonts w:ascii="Arial" w:hAnsi="Arial" w:cs="Arial"/>
          <w:sz w:val="24"/>
          <w:szCs w:val="24"/>
        </w:rPr>
        <w:t xml:space="preserve"> </w:t>
      </w:r>
      <w:r w:rsidR="006E5BA8">
        <w:rPr>
          <w:rFonts w:ascii="Arial" w:hAnsi="Arial" w:cs="Arial"/>
          <w:sz w:val="24"/>
          <w:szCs w:val="24"/>
        </w:rPr>
        <w:t>git</w:t>
      </w:r>
      <w:r w:rsidR="00EE6E91">
        <w:rPr>
          <w:rFonts w:ascii="Arial" w:hAnsi="Arial" w:cs="Arial"/>
          <w:sz w:val="24"/>
          <w:szCs w:val="24"/>
        </w:rPr>
        <w:t>, kemudian save</w:t>
      </w:r>
    </w:p>
    <w:p w14:paraId="040AB89C" w14:textId="385573C8" w:rsidR="0066286A" w:rsidRDefault="00120858" w:rsidP="0066286A">
      <w:pPr>
        <w:pStyle w:val="ListParagraph"/>
        <w:spacing w:line="360" w:lineRule="auto"/>
        <w:ind w:left="1440"/>
        <w:jc w:val="both"/>
        <w:rPr>
          <w:rFonts w:ascii="Arial" w:hAnsi="Arial" w:cs="Arial"/>
          <w:sz w:val="24"/>
          <w:szCs w:val="24"/>
        </w:rPr>
      </w:pPr>
      <w:r w:rsidRPr="00120858">
        <w:rPr>
          <w:rFonts w:ascii="Arial" w:hAnsi="Arial" w:cs="Arial"/>
          <w:noProof/>
          <w:sz w:val="24"/>
          <w:szCs w:val="24"/>
        </w:rPr>
        <w:lastRenderedPageBreak/>
        <w:drawing>
          <wp:inline distT="0" distB="0" distL="0" distR="0" wp14:anchorId="41479A8B" wp14:editId="1CA05B49">
            <wp:extent cx="4801870" cy="3195217"/>
            <wp:effectExtent l="0" t="0" r="0" b="5715"/>
            <wp:docPr id="47114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41992" name=""/>
                    <pic:cNvPicPr/>
                  </pic:nvPicPr>
                  <pic:blipFill>
                    <a:blip r:embed="rId140"/>
                    <a:stretch>
                      <a:fillRect/>
                    </a:stretch>
                  </pic:blipFill>
                  <pic:spPr>
                    <a:xfrm>
                      <a:off x="0" y="0"/>
                      <a:ext cx="4812025" cy="3201974"/>
                    </a:xfrm>
                    <a:prstGeom prst="rect">
                      <a:avLst/>
                    </a:prstGeom>
                  </pic:spPr>
                </pic:pic>
              </a:graphicData>
            </a:graphic>
          </wp:inline>
        </w:drawing>
      </w:r>
    </w:p>
    <w:p w14:paraId="728092DD" w14:textId="77777777" w:rsidR="007F2C87" w:rsidRDefault="007F2C87" w:rsidP="007F2C87">
      <w:pPr>
        <w:pStyle w:val="ListParagraph"/>
        <w:spacing w:line="360" w:lineRule="auto"/>
        <w:ind w:left="1440"/>
        <w:jc w:val="both"/>
        <w:rPr>
          <w:rFonts w:ascii="Arial" w:hAnsi="Arial" w:cs="Arial"/>
          <w:sz w:val="24"/>
          <w:szCs w:val="24"/>
        </w:rPr>
      </w:pPr>
    </w:p>
    <w:p w14:paraId="09504ED4" w14:textId="51FDB5CE" w:rsidR="007F2C87" w:rsidRDefault="00EE6E91" w:rsidP="00923590">
      <w:pPr>
        <w:pStyle w:val="ListParagraph"/>
        <w:numPr>
          <w:ilvl w:val="0"/>
          <w:numId w:val="25"/>
        </w:numPr>
        <w:spacing w:line="360" w:lineRule="auto"/>
        <w:jc w:val="both"/>
        <w:rPr>
          <w:rFonts w:ascii="Arial" w:hAnsi="Arial" w:cs="Arial"/>
          <w:sz w:val="24"/>
          <w:szCs w:val="24"/>
        </w:rPr>
      </w:pPr>
      <w:r>
        <w:rPr>
          <w:rFonts w:ascii="Arial" w:hAnsi="Arial" w:cs="Arial"/>
          <w:sz w:val="24"/>
          <w:szCs w:val="24"/>
        </w:rPr>
        <w:t>Pilih bagian Actions</w:t>
      </w:r>
    </w:p>
    <w:p w14:paraId="2FDC62A7" w14:textId="14FBABC8" w:rsidR="00EE6E91" w:rsidRDefault="00EE6E91" w:rsidP="00EE6E91">
      <w:pPr>
        <w:pStyle w:val="ListParagraph"/>
        <w:spacing w:line="360" w:lineRule="auto"/>
        <w:ind w:left="1440"/>
        <w:jc w:val="both"/>
        <w:rPr>
          <w:rFonts w:ascii="Arial" w:hAnsi="Arial" w:cs="Arial"/>
          <w:sz w:val="24"/>
          <w:szCs w:val="24"/>
        </w:rPr>
      </w:pPr>
      <w:r w:rsidRPr="00EE6E91">
        <w:rPr>
          <w:rFonts w:ascii="Arial" w:hAnsi="Arial" w:cs="Arial"/>
          <w:noProof/>
          <w:sz w:val="24"/>
          <w:szCs w:val="24"/>
        </w:rPr>
        <w:drawing>
          <wp:inline distT="0" distB="0" distL="0" distR="0" wp14:anchorId="15F9D6D3" wp14:editId="14E4E34D">
            <wp:extent cx="4778495" cy="1356360"/>
            <wp:effectExtent l="0" t="0" r="3175" b="0"/>
            <wp:docPr id="4520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459" name=""/>
                    <pic:cNvPicPr/>
                  </pic:nvPicPr>
                  <pic:blipFill>
                    <a:blip r:embed="rId141"/>
                    <a:stretch>
                      <a:fillRect/>
                    </a:stretch>
                  </pic:blipFill>
                  <pic:spPr>
                    <a:xfrm>
                      <a:off x="0" y="0"/>
                      <a:ext cx="4791334" cy="1360004"/>
                    </a:xfrm>
                    <a:prstGeom prst="rect">
                      <a:avLst/>
                    </a:prstGeom>
                  </pic:spPr>
                </pic:pic>
              </a:graphicData>
            </a:graphic>
          </wp:inline>
        </w:drawing>
      </w:r>
    </w:p>
    <w:p w14:paraId="4D4D05AE" w14:textId="52CFA4BC" w:rsidR="00EE6E91" w:rsidRDefault="00EE6E91" w:rsidP="00EE6E91">
      <w:pPr>
        <w:pStyle w:val="ListParagraph"/>
        <w:spacing w:line="360" w:lineRule="auto"/>
        <w:ind w:left="1440"/>
        <w:jc w:val="both"/>
        <w:rPr>
          <w:rFonts w:ascii="Arial" w:hAnsi="Arial" w:cs="Arial"/>
          <w:sz w:val="24"/>
          <w:szCs w:val="24"/>
        </w:rPr>
      </w:pPr>
      <w:r>
        <w:rPr>
          <w:rFonts w:ascii="Arial" w:hAnsi="Arial" w:cs="Arial"/>
          <w:sz w:val="24"/>
          <w:szCs w:val="24"/>
        </w:rPr>
        <w:t>Jika centang hijau pada bagian pages build and development berarti kita sukses membuat github pages.</w:t>
      </w:r>
    </w:p>
    <w:p w14:paraId="375389E0" w14:textId="2CB4FD58" w:rsidR="007F2C87" w:rsidRDefault="00EE6E91" w:rsidP="00923590">
      <w:pPr>
        <w:pStyle w:val="ListParagraph"/>
        <w:numPr>
          <w:ilvl w:val="0"/>
          <w:numId w:val="25"/>
        </w:numPr>
        <w:spacing w:line="360" w:lineRule="auto"/>
        <w:jc w:val="both"/>
        <w:rPr>
          <w:rFonts w:ascii="Arial" w:hAnsi="Arial" w:cs="Arial"/>
          <w:sz w:val="24"/>
          <w:szCs w:val="24"/>
          <w:lang w:val="fi-FI"/>
        </w:rPr>
      </w:pPr>
      <w:r w:rsidRPr="00EE6E91">
        <w:rPr>
          <w:rFonts w:ascii="Arial" w:hAnsi="Arial" w:cs="Arial"/>
          <w:sz w:val="24"/>
          <w:szCs w:val="24"/>
          <w:lang w:val="fi-FI"/>
        </w:rPr>
        <w:t xml:space="preserve">Setelah itu Kembali ke </w:t>
      </w:r>
      <w:r>
        <w:rPr>
          <w:rFonts w:ascii="Arial" w:hAnsi="Arial" w:cs="Arial"/>
          <w:sz w:val="24"/>
          <w:szCs w:val="24"/>
          <w:lang w:val="fi-FI"/>
        </w:rPr>
        <w:t>Settings dan masuk ke menu Pages</w:t>
      </w:r>
    </w:p>
    <w:p w14:paraId="4B599233" w14:textId="5086C8A5" w:rsidR="00EE6E91" w:rsidRDefault="00EE6E91" w:rsidP="00EE6E91">
      <w:pPr>
        <w:pStyle w:val="ListParagraph"/>
        <w:spacing w:line="360" w:lineRule="auto"/>
        <w:ind w:left="1440"/>
        <w:jc w:val="both"/>
        <w:rPr>
          <w:rFonts w:ascii="Arial" w:hAnsi="Arial" w:cs="Arial"/>
          <w:sz w:val="24"/>
          <w:szCs w:val="24"/>
          <w:lang w:val="fi-FI"/>
        </w:rPr>
      </w:pPr>
      <w:r>
        <w:rPr>
          <w:rFonts w:ascii="Arial" w:hAnsi="Arial" w:cs="Arial"/>
          <w:noProof/>
          <w:sz w:val="24"/>
          <w:szCs w:val="24"/>
          <w:lang w:val="fi-FI"/>
        </w:rPr>
        <mc:AlternateContent>
          <mc:Choice Requires="wps">
            <w:drawing>
              <wp:anchor distT="0" distB="0" distL="114300" distR="114300" simplePos="0" relativeHeight="251666432" behindDoc="0" locked="0" layoutInCell="1" allowOverlap="1" wp14:anchorId="5DCC3436" wp14:editId="0BCC03FC">
                <wp:simplePos x="0" y="0"/>
                <wp:positionH relativeFrom="column">
                  <wp:posOffset>2387600</wp:posOffset>
                </wp:positionH>
                <wp:positionV relativeFrom="paragraph">
                  <wp:posOffset>361950</wp:posOffset>
                </wp:positionV>
                <wp:extent cx="2590377" cy="457200"/>
                <wp:effectExtent l="0" t="0" r="19685" b="19050"/>
                <wp:wrapNone/>
                <wp:docPr id="1959193165" name="Rectangle 8"/>
                <wp:cNvGraphicFramePr/>
                <a:graphic xmlns:a="http://schemas.openxmlformats.org/drawingml/2006/main">
                  <a:graphicData uri="http://schemas.microsoft.com/office/word/2010/wordprocessingShape">
                    <wps:wsp>
                      <wps:cNvSpPr/>
                      <wps:spPr>
                        <a:xfrm>
                          <a:off x="0" y="0"/>
                          <a:ext cx="2590377"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26BD93" id="Rectangle 8" o:spid="_x0000_s1026" style="position:absolute;margin-left:188pt;margin-top:28.5pt;width:203.95pt;height:3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" filled="f" strokecolor="yellow" strokeweight="1.5pt"/>
            </w:pict>
          </mc:Fallback>
        </mc:AlternateContent>
      </w:r>
      <w:r w:rsidRPr="00EE6E91">
        <w:rPr>
          <w:rFonts w:ascii="Arial" w:hAnsi="Arial" w:cs="Arial"/>
          <w:noProof/>
          <w:sz w:val="24"/>
          <w:szCs w:val="24"/>
          <w:lang w:val="fi-FI"/>
        </w:rPr>
        <w:drawing>
          <wp:inline distT="0" distB="0" distL="0" distR="0" wp14:anchorId="464D47C1" wp14:editId="2759B30E">
            <wp:extent cx="4801870" cy="2175365"/>
            <wp:effectExtent l="0" t="0" r="0" b="0"/>
            <wp:docPr id="40265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57371" name=""/>
                    <pic:cNvPicPr/>
                  </pic:nvPicPr>
                  <pic:blipFill>
                    <a:blip r:embed="rId142"/>
                    <a:stretch>
                      <a:fillRect/>
                    </a:stretch>
                  </pic:blipFill>
                  <pic:spPr>
                    <a:xfrm>
                      <a:off x="0" y="0"/>
                      <a:ext cx="4820414" cy="2183766"/>
                    </a:xfrm>
                    <a:prstGeom prst="rect">
                      <a:avLst/>
                    </a:prstGeom>
                  </pic:spPr>
                </pic:pic>
              </a:graphicData>
            </a:graphic>
          </wp:inline>
        </w:drawing>
      </w:r>
    </w:p>
    <w:p w14:paraId="17CE753A" w14:textId="7F0D3C8E" w:rsidR="00EE6E91" w:rsidRPr="00EE6E91" w:rsidRDefault="00EE6E91" w:rsidP="00EE6E91">
      <w:pPr>
        <w:pStyle w:val="ListParagraph"/>
        <w:spacing w:line="360" w:lineRule="auto"/>
        <w:ind w:left="1440"/>
        <w:jc w:val="both"/>
        <w:rPr>
          <w:rFonts w:ascii="Arial" w:hAnsi="Arial" w:cs="Arial"/>
          <w:sz w:val="24"/>
          <w:szCs w:val="24"/>
          <w:lang w:val="fi-FI"/>
        </w:rPr>
      </w:pPr>
      <w:r w:rsidRPr="00EE6E91">
        <w:rPr>
          <w:rFonts w:ascii="Arial" w:hAnsi="Arial" w:cs="Arial"/>
          <w:sz w:val="24"/>
          <w:szCs w:val="24"/>
          <w:lang w:val="fi-FI"/>
        </w:rPr>
        <w:t>Halaman GitHub Pages akan muncul pada bagian atas</w:t>
      </w:r>
      <w:r>
        <w:rPr>
          <w:rFonts w:ascii="Arial" w:hAnsi="Arial" w:cs="Arial"/>
          <w:sz w:val="24"/>
          <w:szCs w:val="24"/>
          <w:lang w:val="fi-FI"/>
        </w:rPr>
        <w:t>.</w:t>
      </w:r>
    </w:p>
    <w:p w14:paraId="0C20C722" w14:textId="4A9C9BBC" w:rsidR="007F2C87" w:rsidRDefault="00EE6E91" w:rsidP="00923590">
      <w:pPr>
        <w:pStyle w:val="ListParagraph"/>
        <w:numPr>
          <w:ilvl w:val="0"/>
          <w:numId w:val="25"/>
        </w:numPr>
        <w:spacing w:line="360" w:lineRule="auto"/>
        <w:jc w:val="both"/>
        <w:rPr>
          <w:rFonts w:ascii="Arial" w:hAnsi="Arial" w:cs="Arial"/>
          <w:sz w:val="24"/>
          <w:szCs w:val="24"/>
        </w:rPr>
      </w:pPr>
      <w:r>
        <w:rPr>
          <w:rFonts w:ascii="Arial" w:hAnsi="Arial" w:cs="Arial"/>
          <w:sz w:val="24"/>
          <w:szCs w:val="24"/>
        </w:rPr>
        <w:t>Berikut tampilan GitH</w:t>
      </w:r>
      <w:r w:rsidR="007C4DF4">
        <w:rPr>
          <w:rFonts w:ascii="Arial" w:hAnsi="Arial" w:cs="Arial"/>
          <w:sz w:val="24"/>
          <w:szCs w:val="24"/>
        </w:rPr>
        <w:t>u</w:t>
      </w:r>
      <w:r>
        <w:rPr>
          <w:rFonts w:ascii="Arial" w:hAnsi="Arial" w:cs="Arial"/>
          <w:sz w:val="24"/>
          <w:szCs w:val="24"/>
        </w:rPr>
        <w:t>b Pages</w:t>
      </w:r>
    </w:p>
    <w:p w14:paraId="46C23DA5" w14:textId="55380B63" w:rsidR="00D9682C" w:rsidRDefault="00D9682C" w:rsidP="00D9682C">
      <w:pPr>
        <w:pStyle w:val="ListParagraph"/>
        <w:spacing w:line="360" w:lineRule="auto"/>
        <w:ind w:left="1440"/>
        <w:jc w:val="both"/>
        <w:rPr>
          <w:rFonts w:ascii="Arial" w:hAnsi="Arial" w:cs="Arial"/>
          <w:sz w:val="24"/>
          <w:szCs w:val="24"/>
        </w:rPr>
      </w:pPr>
      <w:hyperlink r:id="rId143" w:history="1">
        <w:r w:rsidRPr="00661796">
          <w:rPr>
            <w:rStyle w:val="Hyperlink"/>
            <w:rFonts w:ascii="Arial" w:hAnsi="Arial" w:cs="Arial"/>
            <w:sz w:val="24"/>
            <w:szCs w:val="24"/>
          </w:rPr>
          <w:t>https://sonalitawiguna.github.io/web-dokumentasi/</w:t>
        </w:r>
      </w:hyperlink>
      <w:r>
        <w:rPr>
          <w:rFonts w:ascii="Arial" w:hAnsi="Arial" w:cs="Arial"/>
          <w:sz w:val="24"/>
          <w:szCs w:val="24"/>
        </w:rPr>
        <w:t xml:space="preserve"> </w:t>
      </w:r>
    </w:p>
    <w:p w14:paraId="46086078" w14:textId="2958B999" w:rsidR="00EE6E91" w:rsidRDefault="00D9682C" w:rsidP="00EE6E91">
      <w:pPr>
        <w:pStyle w:val="ListParagraph"/>
        <w:spacing w:line="360" w:lineRule="auto"/>
        <w:ind w:left="1440"/>
        <w:jc w:val="both"/>
        <w:rPr>
          <w:rFonts w:ascii="Arial" w:hAnsi="Arial" w:cs="Arial"/>
          <w:sz w:val="24"/>
          <w:szCs w:val="24"/>
        </w:rPr>
      </w:pPr>
      <w:r w:rsidRPr="00D9682C">
        <w:rPr>
          <w:rFonts w:ascii="Arial" w:hAnsi="Arial" w:cs="Arial"/>
          <w:noProof/>
          <w:sz w:val="24"/>
          <w:szCs w:val="24"/>
        </w:rPr>
        <w:drawing>
          <wp:inline distT="0" distB="0" distL="0" distR="0" wp14:anchorId="4BD4E6EB" wp14:editId="7FC14156">
            <wp:extent cx="4794250" cy="2525666"/>
            <wp:effectExtent l="0" t="0" r="6350" b="8255"/>
            <wp:docPr id="1355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6940" name=""/>
                    <pic:cNvPicPr/>
                  </pic:nvPicPr>
                  <pic:blipFill>
                    <a:blip r:embed="rId144"/>
                    <a:stretch>
                      <a:fillRect/>
                    </a:stretch>
                  </pic:blipFill>
                  <pic:spPr>
                    <a:xfrm>
                      <a:off x="0" y="0"/>
                      <a:ext cx="4809559" cy="2533731"/>
                    </a:xfrm>
                    <a:prstGeom prst="rect">
                      <a:avLst/>
                    </a:prstGeom>
                  </pic:spPr>
                </pic:pic>
              </a:graphicData>
            </a:graphic>
          </wp:inline>
        </w:drawing>
      </w:r>
    </w:p>
    <w:p w14:paraId="52EA8226" w14:textId="77777777" w:rsidR="00A852F1" w:rsidRPr="00923590" w:rsidRDefault="00A852F1" w:rsidP="00A852F1">
      <w:pPr>
        <w:pStyle w:val="ListParagraph"/>
        <w:spacing w:line="360" w:lineRule="auto"/>
        <w:jc w:val="both"/>
        <w:rPr>
          <w:rFonts w:ascii="Arial" w:hAnsi="Arial" w:cs="Arial"/>
          <w:sz w:val="24"/>
          <w:szCs w:val="24"/>
        </w:rPr>
      </w:pPr>
    </w:p>
    <w:p w14:paraId="05F74722" w14:textId="69E21181" w:rsidR="005611C9" w:rsidRDefault="00FD6C5F" w:rsidP="00DC4829">
      <w:pPr>
        <w:pStyle w:val="ListParagraph"/>
        <w:numPr>
          <w:ilvl w:val="0"/>
          <w:numId w:val="1"/>
        </w:numPr>
        <w:spacing w:line="360" w:lineRule="auto"/>
        <w:jc w:val="both"/>
        <w:rPr>
          <w:rFonts w:ascii="Arial" w:hAnsi="Arial" w:cs="Arial"/>
          <w:sz w:val="24"/>
          <w:szCs w:val="24"/>
          <w:lang w:val="fi-FI"/>
        </w:rPr>
      </w:pPr>
      <w:r w:rsidRPr="00241A18">
        <w:rPr>
          <w:rFonts w:ascii="Arial" w:hAnsi="Arial" w:cs="Arial"/>
          <w:sz w:val="24"/>
          <w:szCs w:val="24"/>
          <w:lang w:val="fi-FI"/>
        </w:rPr>
        <w:t>Menggunakan GitBook untuk Dokumentasi Proyek</w:t>
      </w:r>
    </w:p>
    <w:p w14:paraId="4652D525" w14:textId="77777777" w:rsidR="009E7618" w:rsidRPr="009E7618" w:rsidRDefault="009E7618" w:rsidP="009E7618">
      <w:pPr>
        <w:pStyle w:val="ListParagraph"/>
        <w:spacing w:line="360" w:lineRule="auto"/>
        <w:jc w:val="both"/>
        <w:rPr>
          <w:rFonts w:ascii="Arial" w:hAnsi="Arial" w:cs="Arial"/>
          <w:sz w:val="24"/>
          <w:szCs w:val="24"/>
          <w:lang w:val="fi-FI"/>
        </w:rPr>
      </w:pPr>
      <w:r w:rsidRPr="009E7618">
        <w:rPr>
          <w:rFonts w:ascii="Arial" w:hAnsi="Arial" w:cs="Arial"/>
          <w:sz w:val="24"/>
          <w:szCs w:val="24"/>
          <w:lang w:val="fi-FI"/>
        </w:rPr>
        <w:t>GitBook adalah platform berbasis web yang dirancang untuk memudahkan pembuatan, pengelolaan, dan penerbitan dokumentasi dalam bentuk buku digital. Platform ini sangat berguna bagi tim pengembang karena memungkinkan mereka untuk menulis dokumentasi dengan menggunakan format Markdown, yang sederhana dan intuitif. Dengan GitBook, penulis dapat dengan mudah menyusun daftar isi, menambahkan bab dan subbab, serta mengorganisir konten mereka secara terstruktur. GitBook juga menyediakan antarmuka yang user-friendly dan berbagai alat kolaborasi, sehingga memudahkan tim untuk bekerja bersama dalam menyusun dan memelihara dokumentasi proyek.</w:t>
      </w:r>
    </w:p>
    <w:p w14:paraId="5DBD6288" w14:textId="327DB18E" w:rsidR="007D07E6" w:rsidRDefault="009E7618" w:rsidP="009E7618">
      <w:pPr>
        <w:pStyle w:val="ListParagraph"/>
        <w:spacing w:line="360" w:lineRule="auto"/>
        <w:jc w:val="both"/>
        <w:rPr>
          <w:rFonts w:ascii="Arial" w:hAnsi="Arial" w:cs="Arial"/>
          <w:sz w:val="24"/>
          <w:szCs w:val="24"/>
        </w:rPr>
      </w:pPr>
      <w:r w:rsidRPr="009E7618">
        <w:rPr>
          <w:rFonts w:ascii="Arial" w:hAnsi="Arial" w:cs="Arial"/>
          <w:sz w:val="24"/>
          <w:szCs w:val="24"/>
          <w:lang w:val="fi-FI"/>
        </w:rPr>
        <w:t xml:space="preserve">Selain kemudahan dalam penulisan dan pengelolaan konten, GitBook juga menawarkan berbagai fitur yang mendukung kolaborasi tim. Misalnya, GitBook memungkinkan banyak pengguna untuk berkontribusi pada dokumen yang sama, memberikan komentar, dan melakukan revisi secara real-time. </w:t>
      </w:r>
      <w:r w:rsidRPr="009E7618">
        <w:rPr>
          <w:rFonts w:ascii="Arial" w:hAnsi="Arial" w:cs="Arial"/>
          <w:sz w:val="24"/>
          <w:szCs w:val="24"/>
        </w:rPr>
        <w:t>Fitur-fitur ini sangat penting untuk memastikan bahwa dokumentasi selalu up-to-date dan akurat. Selain itu, GitBook juga menyediakan opsi untuk menerbitkan dokumentasi secara online, sehingga mudah diakses oleh siapa saja yang membutuhkannya.</w:t>
      </w:r>
      <w:r>
        <w:rPr>
          <w:rFonts w:ascii="Arial" w:hAnsi="Arial" w:cs="Arial"/>
          <w:sz w:val="24"/>
          <w:szCs w:val="24"/>
        </w:rPr>
        <w:t xml:space="preserve"> Berikut beberapa keunggulan GitBook</w:t>
      </w:r>
    </w:p>
    <w:p w14:paraId="72ACBCBA" w14:textId="0ED2F8EB" w:rsidR="009E7618" w:rsidRPr="009E7618" w:rsidRDefault="009E7618" w:rsidP="009E7618">
      <w:pPr>
        <w:pStyle w:val="ListParagraph"/>
        <w:numPr>
          <w:ilvl w:val="0"/>
          <w:numId w:val="29"/>
        </w:numPr>
        <w:spacing w:line="360" w:lineRule="auto"/>
        <w:jc w:val="both"/>
        <w:rPr>
          <w:rFonts w:ascii="Arial" w:hAnsi="Arial" w:cs="Arial"/>
          <w:sz w:val="24"/>
          <w:szCs w:val="24"/>
          <w:lang w:val="fi-FI"/>
        </w:rPr>
      </w:pPr>
      <w:r w:rsidRPr="009E7618">
        <w:rPr>
          <w:rFonts w:ascii="Arial" w:hAnsi="Arial" w:cs="Arial"/>
          <w:sz w:val="24"/>
          <w:szCs w:val="24"/>
          <w:lang w:val="fi-FI"/>
        </w:rPr>
        <w:t>Mudah digunakan dengan tampilan antarmuka yang intuitif.</w:t>
      </w:r>
    </w:p>
    <w:p w14:paraId="67D121E1" w14:textId="4EA41AE6" w:rsidR="009E7618" w:rsidRPr="009E7618" w:rsidRDefault="009E7618" w:rsidP="009E7618">
      <w:pPr>
        <w:pStyle w:val="ListParagraph"/>
        <w:numPr>
          <w:ilvl w:val="0"/>
          <w:numId w:val="29"/>
        </w:numPr>
        <w:spacing w:line="360" w:lineRule="auto"/>
        <w:jc w:val="both"/>
        <w:rPr>
          <w:rFonts w:ascii="Arial" w:hAnsi="Arial" w:cs="Arial"/>
          <w:sz w:val="24"/>
          <w:szCs w:val="24"/>
        </w:rPr>
      </w:pPr>
      <w:r w:rsidRPr="009E7618">
        <w:rPr>
          <w:rFonts w:ascii="Arial" w:hAnsi="Arial" w:cs="Arial"/>
          <w:sz w:val="24"/>
          <w:szCs w:val="24"/>
        </w:rPr>
        <w:t>Mendukung Markdown untuk format dokumentasi yang fleksibel.</w:t>
      </w:r>
    </w:p>
    <w:p w14:paraId="5D0DADBF" w14:textId="08A8C6FE" w:rsidR="009E7618" w:rsidRPr="009E7618" w:rsidRDefault="009E7618" w:rsidP="009E7618">
      <w:pPr>
        <w:pStyle w:val="ListParagraph"/>
        <w:numPr>
          <w:ilvl w:val="0"/>
          <w:numId w:val="29"/>
        </w:numPr>
        <w:spacing w:line="360" w:lineRule="auto"/>
        <w:jc w:val="both"/>
        <w:rPr>
          <w:rFonts w:ascii="Arial" w:hAnsi="Arial" w:cs="Arial"/>
          <w:sz w:val="24"/>
          <w:szCs w:val="24"/>
          <w:lang w:val="fi-FI"/>
        </w:rPr>
      </w:pPr>
      <w:r w:rsidRPr="009E7618">
        <w:rPr>
          <w:rFonts w:ascii="Arial" w:hAnsi="Arial" w:cs="Arial"/>
          <w:sz w:val="24"/>
          <w:szCs w:val="24"/>
          <w:lang w:val="fi-FI"/>
        </w:rPr>
        <w:lastRenderedPageBreak/>
        <w:t>Terintegrasi dengan GitHub untuk otomatisasi dan pengelolaan versi dokumentasi.</w:t>
      </w:r>
    </w:p>
    <w:p w14:paraId="02AFCC59" w14:textId="4DE6C528" w:rsidR="009E7618" w:rsidRPr="009E7618" w:rsidRDefault="009E7618" w:rsidP="009E7618">
      <w:pPr>
        <w:pStyle w:val="ListParagraph"/>
        <w:numPr>
          <w:ilvl w:val="0"/>
          <w:numId w:val="29"/>
        </w:numPr>
        <w:spacing w:line="360" w:lineRule="auto"/>
        <w:jc w:val="both"/>
        <w:rPr>
          <w:rFonts w:ascii="Arial" w:hAnsi="Arial" w:cs="Arial"/>
          <w:sz w:val="24"/>
          <w:szCs w:val="24"/>
        </w:rPr>
      </w:pPr>
      <w:r w:rsidRPr="009E7618">
        <w:rPr>
          <w:rFonts w:ascii="Arial" w:hAnsi="Arial" w:cs="Arial"/>
          <w:sz w:val="24"/>
          <w:szCs w:val="24"/>
        </w:rPr>
        <w:t>Mendukung kolaborasi tim dengan fitur komentar dan review.</w:t>
      </w:r>
    </w:p>
    <w:p w14:paraId="544A782E" w14:textId="3D8B6F55" w:rsidR="007D07E6" w:rsidRDefault="003A20BE" w:rsidP="007D07E6">
      <w:pPr>
        <w:pStyle w:val="ListParagraph"/>
        <w:numPr>
          <w:ilvl w:val="0"/>
          <w:numId w:val="28"/>
        </w:numPr>
        <w:spacing w:line="360" w:lineRule="auto"/>
        <w:jc w:val="both"/>
        <w:rPr>
          <w:rFonts w:ascii="Arial" w:hAnsi="Arial" w:cs="Arial"/>
          <w:sz w:val="24"/>
          <w:szCs w:val="24"/>
        </w:rPr>
      </w:pPr>
      <w:r w:rsidRPr="003A20BE">
        <w:rPr>
          <w:rFonts w:ascii="Arial" w:hAnsi="Arial" w:cs="Arial"/>
          <w:sz w:val="24"/>
          <w:szCs w:val="24"/>
        </w:rPr>
        <w:t xml:space="preserve">Membuat dan Mengelola </w:t>
      </w:r>
      <w:r>
        <w:rPr>
          <w:rFonts w:ascii="Arial" w:hAnsi="Arial" w:cs="Arial"/>
          <w:sz w:val="24"/>
          <w:szCs w:val="24"/>
        </w:rPr>
        <w:t>Dokumentasi</w:t>
      </w:r>
      <w:r w:rsidRPr="003A20BE">
        <w:rPr>
          <w:rFonts w:ascii="Arial" w:hAnsi="Arial" w:cs="Arial"/>
          <w:sz w:val="24"/>
          <w:szCs w:val="24"/>
        </w:rPr>
        <w:t xml:space="preserve"> dengan GitBook</w:t>
      </w:r>
    </w:p>
    <w:p w14:paraId="5275DCEA" w14:textId="46C0E01E" w:rsidR="003A20BE" w:rsidRDefault="00924524" w:rsidP="006876CF">
      <w:pPr>
        <w:pStyle w:val="ListParagraph"/>
        <w:numPr>
          <w:ilvl w:val="0"/>
          <w:numId w:val="30"/>
        </w:numPr>
        <w:spacing w:line="360" w:lineRule="auto"/>
        <w:jc w:val="both"/>
        <w:rPr>
          <w:rFonts w:ascii="Arial" w:hAnsi="Arial" w:cs="Arial"/>
          <w:sz w:val="24"/>
          <w:szCs w:val="24"/>
        </w:rPr>
      </w:pPr>
      <w:r>
        <w:rPr>
          <w:rFonts w:ascii="Arial" w:hAnsi="Arial" w:cs="Arial"/>
          <w:sz w:val="24"/>
          <w:szCs w:val="24"/>
        </w:rPr>
        <w:t>Mendaftar GitBook</w:t>
      </w:r>
    </w:p>
    <w:p w14:paraId="155BE796" w14:textId="1C551296" w:rsidR="00924524" w:rsidRDefault="00C3058B" w:rsidP="00C3058B">
      <w:pPr>
        <w:pStyle w:val="ListParagraph"/>
        <w:numPr>
          <w:ilvl w:val="0"/>
          <w:numId w:val="31"/>
        </w:numPr>
        <w:spacing w:line="360" w:lineRule="auto"/>
        <w:jc w:val="both"/>
        <w:rPr>
          <w:rFonts w:ascii="Arial" w:hAnsi="Arial" w:cs="Arial"/>
          <w:sz w:val="24"/>
          <w:szCs w:val="24"/>
          <w:lang w:val="fi-FI"/>
        </w:rPr>
      </w:pPr>
      <w:r w:rsidRPr="00C3058B">
        <w:rPr>
          <w:rFonts w:ascii="Arial" w:hAnsi="Arial" w:cs="Arial"/>
          <w:sz w:val="24"/>
          <w:szCs w:val="24"/>
          <w:lang w:val="fi-FI"/>
        </w:rPr>
        <w:t xml:space="preserve">Buka situs </w:t>
      </w:r>
      <w:hyperlink r:id="rId145" w:history="1">
        <w:r w:rsidRPr="00661796">
          <w:rPr>
            <w:rStyle w:val="Hyperlink"/>
            <w:rFonts w:ascii="Arial" w:hAnsi="Arial" w:cs="Arial"/>
            <w:sz w:val="24"/>
            <w:szCs w:val="24"/>
            <w:lang w:val="fi-FI"/>
          </w:rPr>
          <w:t>https://www.gitbook.com/</w:t>
        </w:r>
      </w:hyperlink>
      <w:r w:rsidR="00AF0253">
        <w:rPr>
          <w:rFonts w:ascii="Arial" w:hAnsi="Arial" w:cs="Arial"/>
          <w:sz w:val="24"/>
          <w:szCs w:val="24"/>
          <w:lang w:val="fi-FI"/>
        </w:rPr>
        <w:t>, kemudian klik Signup with Github</w:t>
      </w:r>
    </w:p>
    <w:p w14:paraId="11A647B9" w14:textId="616240F0" w:rsidR="00C3058B" w:rsidRDefault="00B35227" w:rsidP="00C3058B">
      <w:pPr>
        <w:pStyle w:val="ListParagraph"/>
        <w:spacing w:line="360" w:lineRule="auto"/>
        <w:ind w:left="1800"/>
        <w:jc w:val="both"/>
        <w:rPr>
          <w:rFonts w:ascii="Arial" w:hAnsi="Arial" w:cs="Arial"/>
          <w:sz w:val="24"/>
          <w:szCs w:val="24"/>
          <w:lang w:val="fi-FI"/>
        </w:rPr>
      </w:pPr>
      <w:r w:rsidRPr="00B35227">
        <w:rPr>
          <w:rFonts w:ascii="Arial" w:hAnsi="Arial" w:cs="Arial"/>
          <w:noProof/>
          <w:sz w:val="24"/>
          <w:szCs w:val="24"/>
          <w:lang w:val="fi-FI"/>
        </w:rPr>
        <w:drawing>
          <wp:inline distT="0" distB="0" distL="0" distR="0" wp14:anchorId="11622915" wp14:editId="5FF538DB">
            <wp:extent cx="4550410" cy="2382084"/>
            <wp:effectExtent l="0" t="0" r="2540" b="0"/>
            <wp:docPr id="206334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5209" name=""/>
                    <pic:cNvPicPr/>
                  </pic:nvPicPr>
                  <pic:blipFill>
                    <a:blip r:embed="rId146"/>
                    <a:stretch>
                      <a:fillRect/>
                    </a:stretch>
                  </pic:blipFill>
                  <pic:spPr>
                    <a:xfrm>
                      <a:off x="0" y="0"/>
                      <a:ext cx="4570649" cy="2392679"/>
                    </a:xfrm>
                    <a:prstGeom prst="rect">
                      <a:avLst/>
                    </a:prstGeom>
                  </pic:spPr>
                </pic:pic>
              </a:graphicData>
            </a:graphic>
          </wp:inline>
        </w:drawing>
      </w:r>
    </w:p>
    <w:p w14:paraId="6CB3E930" w14:textId="77777777" w:rsidR="00B35227" w:rsidRDefault="00B35227" w:rsidP="00C3058B">
      <w:pPr>
        <w:pStyle w:val="ListParagraph"/>
        <w:spacing w:line="360" w:lineRule="auto"/>
        <w:ind w:left="1800"/>
        <w:jc w:val="both"/>
        <w:rPr>
          <w:rFonts w:ascii="Arial" w:hAnsi="Arial" w:cs="Arial"/>
          <w:sz w:val="24"/>
          <w:szCs w:val="24"/>
          <w:lang w:val="fi-FI"/>
        </w:rPr>
      </w:pPr>
    </w:p>
    <w:p w14:paraId="2D4DFCE4" w14:textId="0FF9CF7D" w:rsidR="00C3058B" w:rsidRDefault="007C4DF4" w:rsidP="00C3058B">
      <w:pPr>
        <w:pStyle w:val="ListParagraph"/>
        <w:numPr>
          <w:ilvl w:val="0"/>
          <w:numId w:val="31"/>
        </w:numPr>
        <w:spacing w:line="360" w:lineRule="auto"/>
        <w:jc w:val="both"/>
        <w:rPr>
          <w:rFonts w:ascii="Arial" w:hAnsi="Arial" w:cs="Arial"/>
          <w:sz w:val="24"/>
          <w:szCs w:val="24"/>
        </w:rPr>
      </w:pPr>
      <w:r w:rsidRPr="007C4DF4">
        <w:rPr>
          <w:rFonts w:ascii="Arial" w:hAnsi="Arial" w:cs="Arial"/>
          <w:sz w:val="24"/>
          <w:szCs w:val="24"/>
        </w:rPr>
        <w:t>Pada bagian authorized klik A</w:t>
      </w:r>
      <w:r>
        <w:rPr>
          <w:rFonts w:ascii="Arial" w:hAnsi="Arial" w:cs="Arial"/>
          <w:sz w:val="24"/>
          <w:szCs w:val="24"/>
        </w:rPr>
        <w:t>uthotize Gitbook.com</w:t>
      </w:r>
    </w:p>
    <w:p w14:paraId="0851E53F" w14:textId="5BE62FD9" w:rsidR="007C4DF4" w:rsidRPr="007C4DF4" w:rsidRDefault="007C4DF4" w:rsidP="007C4DF4">
      <w:pPr>
        <w:pStyle w:val="ListParagraph"/>
        <w:spacing w:line="360" w:lineRule="auto"/>
        <w:ind w:left="1800"/>
        <w:jc w:val="both"/>
        <w:rPr>
          <w:rFonts w:ascii="Arial" w:hAnsi="Arial" w:cs="Arial"/>
          <w:sz w:val="24"/>
          <w:szCs w:val="24"/>
        </w:rPr>
      </w:pPr>
      <w:r w:rsidRPr="007C4DF4">
        <w:rPr>
          <w:rFonts w:ascii="Arial" w:hAnsi="Arial" w:cs="Arial"/>
          <w:noProof/>
          <w:sz w:val="24"/>
          <w:szCs w:val="24"/>
        </w:rPr>
        <w:drawing>
          <wp:inline distT="0" distB="0" distL="0" distR="0" wp14:anchorId="28C66DB4" wp14:editId="6674C6AA">
            <wp:extent cx="4550410" cy="2316545"/>
            <wp:effectExtent l="0" t="0" r="2540" b="7620"/>
            <wp:docPr id="16107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0426" name=""/>
                    <pic:cNvPicPr/>
                  </pic:nvPicPr>
                  <pic:blipFill>
                    <a:blip r:embed="rId147"/>
                    <a:stretch>
                      <a:fillRect/>
                    </a:stretch>
                  </pic:blipFill>
                  <pic:spPr>
                    <a:xfrm>
                      <a:off x="0" y="0"/>
                      <a:ext cx="4568476" cy="2325742"/>
                    </a:xfrm>
                    <a:prstGeom prst="rect">
                      <a:avLst/>
                    </a:prstGeom>
                  </pic:spPr>
                </pic:pic>
              </a:graphicData>
            </a:graphic>
          </wp:inline>
        </w:drawing>
      </w:r>
    </w:p>
    <w:p w14:paraId="517CC242" w14:textId="77777777" w:rsidR="00335F9D" w:rsidRPr="007C4DF4" w:rsidRDefault="00335F9D" w:rsidP="00335F9D">
      <w:pPr>
        <w:pStyle w:val="ListParagraph"/>
        <w:spacing w:line="360" w:lineRule="auto"/>
        <w:ind w:left="1800"/>
        <w:jc w:val="both"/>
        <w:rPr>
          <w:rFonts w:ascii="Arial" w:hAnsi="Arial" w:cs="Arial"/>
          <w:sz w:val="24"/>
          <w:szCs w:val="24"/>
        </w:rPr>
      </w:pPr>
    </w:p>
    <w:p w14:paraId="4746E302" w14:textId="6E2B8006" w:rsidR="00335F9D" w:rsidRDefault="00380DD7" w:rsidP="00C3058B">
      <w:pPr>
        <w:pStyle w:val="ListParagraph"/>
        <w:numPr>
          <w:ilvl w:val="0"/>
          <w:numId w:val="31"/>
        </w:numPr>
        <w:spacing w:line="360" w:lineRule="auto"/>
        <w:jc w:val="both"/>
        <w:rPr>
          <w:rFonts w:ascii="Arial" w:hAnsi="Arial" w:cs="Arial"/>
          <w:sz w:val="24"/>
          <w:szCs w:val="24"/>
          <w:lang w:val="fi-FI"/>
        </w:rPr>
      </w:pPr>
      <w:r>
        <w:rPr>
          <w:rFonts w:ascii="Arial" w:hAnsi="Arial" w:cs="Arial"/>
          <w:sz w:val="24"/>
          <w:szCs w:val="24"/>
          <w:lang w:val="fi-FI"/>
        </w:rPr>
        <w:t>Jika login sukses akan diarahkan ke Dashboard GitBook</w:t>
      </w:r>
    </w:p>
    <w:p w14:paraId="19D75340" w14:textId="0EA85C16" w:rsidR="00380DD7" w:rsidRDefault="00380DD7" w:rsidP="00380DD7">
      <w:pPr>
        <w:pStyle w:val="ListParagraph"/>
        <w:spacing w:line="360" w:lineRule="auto"/>
        <w:ind w:left="1800"/>
        <w:jc w:val="both"/>
        <w:rPr>
          <w:rFonts w:ascii="Arial" w:hAnsi="Arial" w:cs="Arial"/>
          <w:sz w:val="24"/>
          <w:szCs w:val="24"/>
          <w:lang w:val="fi-FI"/>
        </w:rPr>
      </w:pPr>
      <w:r w:rsidRPr="00380DD7">
        <w:rPr>
          <w:rFonts w:ascii="Arial" w:hAnsi="Arial" w:cs="Arial"/>
          <w:noProof/>
          <w:sz w:val="24"/>
          <w:szCs w:val="24"/>
          <w:lang w:val="fi-FI"/>
        </w:rPr>
        <w:lastRenderedPageBreak/>
        <w:drawing>
          <wp:inline distT="0" distB="0" distL="0" distR="0" wp14:anchorId="6BE17B80" wp14:editId="2D19B898">
            <wp:extent cx="4565650" cy="2190258"/>
            <wp:effectExtent l="0" t="0" r="6350" b="635"/>
            <wp:docPr id="80249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95923" name=""/>
                    <pic:cNvPicPr/>
                  </pic:nvPicPr>
                  <pic:blipFill>
                    <a:blip r:embed="rId148"/>
                    <a:stretch>
                      <a:fillRect/>
                    </a:stretch>
                  </pic:blipFill>
                  <pic:spPr>
                    <a:xfrm>
                      <a:off x="0" y="0"/>
                      <a:ext cx="4590912" cy="2202377"/>
                    </a:xfrm>
                    <a:prstGeom prst="rect">
                      <a:avLst/>
                    </a:prstGeom>
                  </pic:spPr>
                </pic:pic>
              </a:graphicData>
            </a:graphic>
          </wp:inline>
        </w:drawing>
      </w:r>
    </w:p>
    <w:p w14:paraId="42A2BE20" w14:textId="77777777" w:rsidR="00491215" w:rsidRDefault="00491215" w:rsidP="00380DD7">
      <w:pPr>
        <w:pStyle w:val="ListParagraph"/>
        <w:spacing w:line="360" w:lineRule="auto"/>
        <w:ind w:left="1800"/>
        <w:jc w:val="both"/>
        <w:rPr>
          <w:rFonts w:ascii="Arial" w:hAnsi="Arial" w:cs="Arial"/>
          <w:sz w:val="24"/>
          <w:szCs w:val="24"/>
          <w:lang w:val="fi-FI"/>
        </w:rPr>
      </w:pPr>
    </w:p>
    <w:p w14:paraId="53513DB5" w14:textId="57C1D7DE" w:rsidR="006876CF" w:rsidRDefault="00491215" w:rsidP="006876CF">
      <w:pPr>
        <w:pStyle w:val="ListParagraph"/>
        <w:numPr>
          <w:ilvl w:val="0"/>
          <w:numId w:val="30"/>
        </w:numPr>
        <w:spacing w:line="360" w:lineRule="auto"/>
        <w:jc w:val="both"/>
        <w:rPr>
          <w:rFonts w:ascii="Arial" w:hAnsi="Arial" w:cs="Arial"/>
          <w:sz w:val="24"/>
          <w:szCs w:val="24"/>
        </w:rPr>
      </w:pPr>
      <w:r w:rsidRPr="00491215">
        <w:rPr>
          <w:rFonts w:ascii="Arial" w:hAnsi="Arial" w:cs="Arial"/>
          <w:sz w:val="24"/>
          <w:szCs w:val="24"/>
        </w:rPr>
        <w:t>Membuat Proyek Baru di GitBook</w:t>
      </w:r>
    </w:p>
    <w:p w14:paraId="42AAD08E" w14:textId="095C4A94" w:rsidR="00491215" w:rsidRDefault="00491215"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Klik New kemudian New Space</w:t>
      </w:r>
    </w:p>
    <w:p w14:paraId="7927FF26" w14:textId="6A9A1193" w:rsidR="00491215" w:rsidRDefault="00491215" w:rsidP="00491215">
      <w:pPr>
        <w:pStyle w:val="ListParagraph"/>
        <w:spacing w:line="360" w:lineRule="auto"/>
        <w:ind w:left="1800"/>
        <w:jc w:val="both"/>
        <w:rPr>
          <w:rFonts w:ascii="Arial" w:hAnsi="Arial" w:cs="Arial"/>
          <w:sz w:val="24"/>
          <w:szCs w:val="24"/>
        </w:rPr>
      </w:pPr>
      <w:r w:rsidRPr="00491215">
        <w:rPr>
          <w:rFonts w:ascii="Arial" w:hAnsi="Arial" w:cs="Arial"/>
          <w:noProof/>
          <w:sz w:val="24"/>
          <w:szCs w:val="24"/>
        </w:rPr>
        <w:drawing>
          <wp:inline distT="0" distB="0" distL="0" distR="0" wp14:anchorId="33A116EF" wp14:editId="5FD0DE09">
            <wp:extent cx="4112895" cy="3589282"/>
            <wp:effectExtent l="0" t="0" r="1905" b="0"/>
            <wp:docPr id="86327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72859" name=""/>
                    <pic:cNvPicPr/>
                  </pic:nvPicPr>
                  <pic:blipFill>
                    <a:blip r:embed="rId149"/>
                    <a:stretch>
                      <a:fillRect/>
                    </a:stretch>
                  </pic:blipFill>
                  <pic:spPr>
                    <a:xfrm>
                      <a:off x="0" y="0"/>
                      <a:ext cx="4117129" cy="3592977"/>
                    </a:xfrm>
                    <a:prstGeom prst="rect">
                      <a:avLst/>
                    </a:prstGeom>
                  </pic:spPr>
                </pic:pic>
              </a:graphicData>
            </a:graphic>
          </wp:inline>
        </w:drawing>
      </w:r>
    </w:p>
    <w:p w14:paraId="1E52F1E5" w14:textId="77777777" w:rsidR="00491215" w:rsidRDefault="00491215" w:rsidP="00491215">
      <w:pPr>
        <w:pStyle w:val="ListParagraph"/>
        <w:spacing w:line="360" w:lineRule="auto"/>
        <w:ind w:left="1800"/>
        <w:jc w:val="both"/>
        <w:rPr>
          <w:rFonts w:ascii="Arial" w:hAnsi="Arial" w:cs="Arial"/>
          <w:sz w:val="24"/>
          <w:szCs w:val="24"/>
        </w:rPr>
      </w:pPr>
    </w:p>
    <w:p w14:paraId="56821038" w14:textId="20846004" w:rsidR="00491215" w:rsidRDefault="00491215"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Berikut tampilan awal New Space</w:t>
      </w:r>
    </w:p>
    <w:p w14:paraId="50329D8C" w14:textId="428C2250" w:rsidR="00491215" w:rsidRDefault="00491215" w:rsidP="00491215">
      <w:pPr>
        <w:pStyle w:val="ListParagraph"/>
        <w:spacing w:line="360" w:lineRule="auto"/>
        <w:ind w:left="1800"/>
        <w:jc w:val="both"/>
        <w:rPr>
          <w:rFonts w:ascii="Arial" w:hAnsi="Arial" w:cs="Arial"/>
          <w:sz w:val="24"/>
          <w:szCs w:val="24"/>
        </w:rPr>
      </w:pPr>
      <w:r w:rsidRPr="00491215">
        <w:rPr>
          <w:rFonts w:ascii="Arial" w:hAnsi="Arial" w:cs="Arial"/>
          <w:noProof/>
          <w:sz w:val="24"/>
          <w:szCs w:val="24"/>
        </w:rPr>
        <w:lastRenderedPageBreak/>
        <w:drawing>
          <wp:inline distT="0" distB="0" distL="0" distR="0" wp14:anchorId="150D2058" wp14:editId="4A8D22F1">
            <wp:extent cx="4634230" cy="2296578"/>
            <wp:effectExtent l="0" t="0" r="0" b="8890"/>
            <wp:docPr id="18350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4605" name=""/>
                    <pic:cNvPicPr/>
                  </pic:nvPicPr>
                  <pic:blipFill>
                    <a:blip r:embed="rId150"/>
                    <a:stretch>
                      <a:fillRect/>
                    </a:stretch>
                  </pic:blipFill>
                  <pic:spPr>
                    <a:xfrm>
                      <a:off x="0" y="0"/>
                      <a:ext cx="4651208" cy="2304992"/>
                    </a:xfrm>
                    <a:prstGeom prst="rect">
                      <a:avLst/>
                    </a:prstGeom>
                  </pic:spPr>
                </pic:pic>
              </a:graphicData>
            </a:graphic>
          </wp:inline>
        </w:drawing>
      </w:r>
    </w:p>
    <w:p w14:paraId="58234164" w14:textId="5B2C2603" w:rsidR="00491215" w:rsidRDefault="00491215" w:rsidP="00491215">
      <w:pPr>
        <w:pStyle w:val="ListParagraph"/>
        <w:spacing w:line="360" w:lineRule="auto"/>
        <w:ind w:left="1800"/>
        <w:jc w:val="both"/>
        <w:rPr>
          <w:rFonts w:ascii="Arial" w:hAnsi="Arial" w:cs="Arial"/>
          <w:sz w:val="24"/>
          <w:szCs w:val="24"/>
          <w:lang w:val="fi-FI"/>
        </w:rPr>
      </w:pPr>
      <w:r w:rsidRPr="00491215">
        <w:rPr>
          <w:rFonts w:ascii="Arial" w:hAnsi="Arial" w:cs="Arial"/>
          <w:sz w:val="24"/>
          <w:szCs w:val="24"/>
          <w:lang w:val="fi-FI"/>
        </w:rPr>
        <w:t>Kita bisa mengganti nama S</w:t>
      </w:r>
      <w:r>
        <w:rPr>
          <w:rFonts w:ascii="Arial" w:hAnsi="Arial" w:cs="Arial"/>
          <w:sz w:val="24"/>
          <w:szCs w:val="24"/>
          <w:lang w:val="fi-FI"/>
        </w:rPr>
        <w:t>pace pada bagian pojok kanan atas, disini kita masukan nama proyek Belajar Dokumentasi Website.</w:t>
      </w:r>
    </w:p>
    <w:p w14:paraId="72E85732" w14:textId="77777777" w:rsidR="00192CC3" w:rsidRPr="00491215" w:rsidRDefault="00192CC3" w:rsidP="00491215">
      <w:pPr>
        <w:pStyle w:val="ListParagraph"/>
        <w:spacing w:line="360" w:lineRule="auto"/>
        <w:ind w:left="1800"/>
        <w:jc w:val="both"/>
        <w:rPr>
          <w:rFonts w:ascii="Arial" w:hAnsi="Arial" w:cs="Arial"/>
          <w:sz w:val="24"/>
          <w:szCs w:val="24"/>
          <w:lang w:val="fi-FI"/>
        </w:rPr>
      </w:pPr>
    </w:p>
    <w:p w14:paraId="3C69FFCD" w14:textId="11FED82A" w:rsidR="00491215" w:rsidRDefault="00491215" w:rsidP="00491215">
      <w:pPr>
        <w:pStyle w:val="ListParagraph"/>
        <w:numPr>
          <w:ilvl w:val="0"/>
          <w:numId w:val="32"/>
        </w:numPr>
        <w:spacing w:line="360" w:lineRule="auto"/>
        <w:jc w:val="both"/>
        <w:rPr>
          <w:rFonts w:ascii="Arial" w:hAnsi="Arial" w:cs="Arial"/>
          <w:sz w:val="24"/>
          <w:szCs w:val="24"/>
          <w:lang w:val="fi-FI"/>
        </w:rPr>
      </w:pPr>
      <w:r w:rsidRPr="00491215">
        <w:rPr>
          <w:rFonts w:ascii="Arial" w:hAnsi="Arial" w:cs="Arial"/>
          <w:sz w:val="24"/>
          <w:szCs w:val="24"/>
          <w:lang w:val="fi-FI"/>
        </w:rPr>
        <w:t>Kita Ganti nama halaman se</w:t>
      </w:r>
      <w:r>
        <w:rPr>
          <w:rFonts w:ascii="Arial" w:hAnsi="Arial" w:cs="Arial"/>
          <w:sz w:val="24"/>
          <w:szCs w:val="24"/>
          <w:lang w:val="fi-FI"/>
        </w:rPr>
        <w:t>suai kebutuhan kita, contoh halaman pertama kita akan beri nama Pendahuluan, setelah itu kita masukan contentnya dengan format Markdown.</w:t>
      </w:r>
    </w:p>
    <w:p w14:paraId="709E434C" w14:textId="6A0836E6" w:rsidR="00491215" w:rsidRDefault="00491215" w:rsidP="00491215">
      <w:pPr>
        <w:pStyle w:val="ListParagraph"/>
        <w:spacing w:line="360" w:lineRule="auto"/>
        <w:ind w:left="1800"/>
        <w:jc w:val="both"/>
        <w:rPr>
          <w:rFonts w:ascii="Arial" w:hAnsi="Arial" w:cs="Arial"/>
          <w:sz w:val="24"/>
          <w:szCs w:val="24"/>
          <w:lang w:val="fi-FI"/>
        </w:rPr>
      </w:pPr>
      <w:r w:rsidRPr="00491215">
        <w:rPr>
          <w:rFonts w:ascii="Arial" w:hAnsi="Arial" w:cs="Arial"/>
          <w:noProof/>
          <w:sz w:val="24"/>
          <w:szCs w:val="24"/>
          <w:lang w:val="fi-FI"/>
        </w:rPr>
        <w:drawing>
          <wp:inline distT="0" distB="0" distL="0" distR="0" wp14:anchorId="582EF47D" wp14:editId="57E477A6">
            <wp:extent cx="4550410" cy="1732745"/>
            <wp:effectExtent l="0" t="0" r="2540" b="1270"/>
            <wp:docPr id="148208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88478" name=""/>
                    <pic:cNvPicPr/>
                  </pic:nvPicPr>
                  <pic:blipFill>
                    <a:blip r:embed="rId151"/>
                    <a:stretch>
                      <a:fillRect/>
                    </a:stretch>
                  </pic:blipFill>
                  <pic:spPr>
                    <a:xfrm>
                      <a:off x="0" y="0"/>
                      <a:ext cx="4573660" cy="1741598"/>
                    </a:xfrm>
                    <a:prstGeom prst="rect">
                      <a:avLst/>
                    </a:prstGeom>
                  </pic:spPr>
                </pic:pic>
              </a:graphicData>
            </a:graphic>
          </wp:inline>
        </w:drawing>
      </w:r>
    </w:p>
    <w:p w14:paraId="1617F70C" w14:textId="77777777" w:rsidR="00192CC3" w:rsidRPr="00491215" w:rsidRDefault="00192CC3" w:rsidP="00491215">
      <w:pPr>
        <w:pStyle w:val="ListParagraph"/>
        <w:spacing w:line="360" w:lineRule="auto"/>
        <w:ind w:left="1800"/>
        <w:jc w:val="both"/>
        <w:rPr>
          <w:rFonts w:ascii="Arial" w:hAnsi="Arial" w:cs="Arial"/>
          <w:sz w:val="24"/>
          <w:szCs w:val="24"/>
          <w:lang w:val="fi-FI"/>
        </w:rPr>
      </w:pPr>
    </w:p>
    <w:p w14:paraId="3526879F" w14:textId="576D7434" w:rsidR="00491215" w:rsidRDefault="00192CC3" w:rsidP="00491215">
      <w:pPr>
        <w:pStyle w:val="ListParagraph"/>
        <w:numPr>
          <w:ilvl w:val="0"/>
          <w:numId w:val="32"/>
        </w:numPr>
        <w:spacing w:line="360" w:lineRule="auto"/>
        <w:jc w:val="both"/>
        <w:rPr>
          <w:rFonts w:ascii="Arial" w:hAnsi="Arial" w:cs="Arial"/>
          <w:sz w:val="24"/>
          <w:szCs w:val="24"/>
          <w:lang w:val="fi-FI"/>
        </w:rPr>
      </w:pPr>
      <w:r w:rsidRPr="00192CC3">
        <w:rPr>
          <w:rFonts w:ascii="Arial" w:hAnsi="Arial" w:cs="Arial"/>
          <w:sz w:val="24"/>
          <w:szCs w:val="24"/>
          <w:lang w:val="fi-FI"/>
        </w:rPr>
        <w:t>Untuk membuat halaman selanjutnya k</w:t>
      </w:r>
      <w:r>
        <w:rPr>
          <w:rFonts w:ascii="Arial" w:hAnsi="Arial" w:cs="Arial"/>
          <w:sz w:val="24"/>
          <w:szCs w:val="24"/>
          <w:lang w:val="fi-FI"/>
        </w:rPr>
        <w:t>ita klik Add new kemudian Page</w:t>
      </w:r>
    </w:p>
    <w:p w14:paraId="4FAA6BBD" w14:textId="0B7E8FC1" w:rsidR="00192CC3" w:rsidRDefault="00192CC3" w:rsidP="00192CC3">
      <w:pPr>
        <w:pStyle w:val="ListParagraph"/>
        <w:spacing w:line="360" w:lineRule="auto"/>
        <w:ind w:left="1800"/>
        <w:jc w:val="both"/>
        <w:rPr>
          <w:rFonts w:ascii="Arial" w:hAnsi="Arial" w:cs="Arial"/>
          <w:sz w:val="24"/>
          <w:szCs w:val="24"/>
          <w:lang w:val="fi-FI"/>
        </w:rPr>
      </w:pPr>
      <w:r w:rsidRPr="00192CC3">
        <w:rPr>
          <w:rFonts w:ascii="Arial" w:hAnsi="Arial" w:cs="Arial"/>
          <w:noProof/>
          <w:sz w:val="24"/>
          <w:szCs w:val="24"/>
          <w:lang w:val="fi-FI"/>
        </w:rPr>
        <w:lastRenderedPageBreak/>
        <w:drawing>
          <wp:inline distT="0" distB="0" distL="0" distR="0" wp14:anchorId="115D91FE" wp14:editId="04AC1A07">
            <wp:extent cx="2834640" cy="3245559"/>
            <wp:effectExtent l="0" t="0" r="3810" b="0"/>
            <wp:docPr id="106859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2120" name=""/>
                    <pic:cNvPicPr/>
                  </pic:nvPicPr>
                  <pic:blipFill>
                    <a:blip r:embed="rId152"/>
                    <a:stretch>
                      <a:fillRect/>
                    </a:stretch>
                  </pic:blipFill>
                  <pic:spPr>
                    <a:xfrm>
                      <a:off x="0" y="0"/>
                      <a:ext cx="2836952" cy="3248206"/>
                    </a:xfrm>
                    <a:prstGeom prst="rect">
                      <a:avLst/>
                    </a:prstGeom>
                  </pic:spPr>
                </pic:pic>
              </a:graphicData>
            </a:graphic>
          </wp:inline>
        </w:drawing>
      </w:r>
    </w:p>
    <w:p w14:paraId="16ED9D60" w14:textId="77777777" w:rsidR="00192CC3" w:rsidRPr="00192CC3" w:rsidRDefault="00192CC3" w:rsidP="00192CC3">
      <w:pPr>
        <w:pStyle w:val="ListParagraph"/>
        <w:spacing w:line="360" w:lineRule="auto"/>
        <w:ind w:left="1800"/>
        <w:jc w:val="both"/>
        <w:rPr>
          <w:rFonts w:ascii="Arial" w:hAnsi="Arial" w:cs="Arial"/>
          <w:sz w:val="24"/>
          <w:szCs w:val="24"/>
          <w:lang w:val="fi-FI"/>
        </w:rPr>
      </w:pPr>
    </w:p>
    <w:p w14:paraId="688DBA49" w14:textId="54ABD7DB" w:rsidR="00491215" w:rsidRDefault="00192CC3" w:rsidP="00491215">
      <w:pPr>
        <w:pStyle w:val="ListParagraph"/>
        <w:numPr>
          <w:ilvl w:val="0"/>
          <w:numId w:val="32"/>
        </w:numPr>
        <w:spacing w:line="360" w:lineRule="auto"/>
        <w:jc w:val="both"/>
        <w:rPr>
          <w:rFonts w:ascii="Arial" w:hAnsi="Arial" w:cs="Arial"/>
          <w:sz w:val="24"/>
          <w:szCs w:val="24"/>
          <w:lang w:val="fi-FI"/>
        </w:rPr>
      </w:pPr>
      <w:r w:rsidRPr="00192CC3">
        <w:rPr>
          <w:rFonts w:ascii="Arial" w:hAnsi="Arial" w:cs="Arial"/>
          <w:sz w:val="24"/>
          <w:szCs w:val="24"/>
          <w:lang w:val="fi-FI"/>
        </w:rPr>
        <w:t>Pada Halaman selanjutnya kita a</w:t>
      </w:r>
      <w:r>
        <w:rPr>
          <w:rFonts w:ascii="Arial" w:hAnsi="Arial" w:cs="Arial"/>
          <w:sz w:val="24"/>
          <w:szCs w:val="24"/>
          <w:lang w:val="fi-FI"/>
        </w:rPr>
        <w:t>kan membuat halaman Daftar isi</w:t>
      </w:r>
    </w:p>
    <w:p w14:paraId="0725E16A" w14:textId="39BA238D" w:rsidR="00192CC3" w:rsidRDefault="00192CC3" w:rsidP="00192CC3">
      <w:pPr>
        <w:pStyle w:val="ListParagraph"/>
        <w:spacing w:line="360" w:lineRule="auto"/>
        <w:ind w:left="1800"/>
        <w:jc w:val="both"/>
        <w:rPr>
          <w:rFonts w:ascii="Arial" w:hAnsi="Arial" w:cs="Arial"/>
          <w:sz w:val="24"/>
          <w:szCs w:val="24"/>
          <w:lang w:val="fi-FI"/>
        </w:rPr>
      </w:pPr>
      <w:r w:rsidRPr="00192CC3">
        <w:rPr>
          <w:rFonts w:ascii="Arial" w:hAnsi="Arial" w:cs="Arial"/>
          <w:noProof/>
          <w:sz w:val="24"/>
          <w:szCs w:val="24"/>
          <w:lang w:val="fi-FI"/>
        </w:rPr>
        <w:drawing>
          <wp:inline distT="0" distB="0" distL="0" distR="0" wp14:anchorId="34F29F8E" wp14:editId="19BF33D1">
            <wp:extent cx="4591437" cy="2621280"/>
            <wp:effectExtent l="0" t="0" r="0" b="7620"/>
            <wp:docPr id="27838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80235" name=""/>
                    <pic:cNvPicPr/>
                  </pic:nvPicPr>
                  <pic:blipFill>
                    <a:blip r:embed="rId153"/>
                    <a:stretch>
                      <a:fillRect/>
                    </a:stretch>
                  </pic:blipFill>
                  <pic:spPr>
                    <a:xfrm>
                      <a:off x="0" y="0"/>
                      <a:ext cx="4604108" cy="2628514"/>
                    </a:xfrm>
                    <a:prstGeom prst="rect">
                      <a:avLst/>
                    </a:prstGeom>
                  </pic:spPr>
                </pic:pic>
              </a:graphicData>
            </a:graphic>
          </wp:inline>
        </w:drawing>
      </w:r>
    </w:p>
    <w:p w14:paraId="2776093C" w14:textId="77777777" w:rsidR="00192CC3" w:rsidRPr="00192CC3" w:rsidRDefault="00192CC3" w:rsidP="00192CC3">
      <w:pPr>
        <w:pStyle w:val="ListParagraph"/>
        <w:spacing w:line="360" w:lineRule="auto"/>
        <w:ind w:left="1800"/>
        <w:jc w:val="both"/>
        <w:rPr>
          <w:rFonts w:ascii="Arial" w:hAnsi="Arial" w:cs="Arial"/>
          <w:sz w:val="24"/>
          <w:szCs w:val="24"/>
          <w:lang w:val="fi-FI"/>
        </w:rPr>
      </w:pPr>
    </w:p>
    <w:p w14:paraId="0FB9396C" w14:textId="6963AAAF" w:rsidR="00491215" w:rsidRDefault="00192CC3" w:rsidP="00491215">
      <w:pPr>
        <w:pStyle w:val="ListParagraph"/>
        <w:numPr>
          <w:ilvl w:val="0"/>
          <w:numId w:val="32"/>
        </w:numPr>
        <w:spacing w:line="360" w:lineRule="auto"/>
        <w:jc w:val="both"/>
        <w:rPr>
          <w:rFonts w:ascii="Arial" w:hAnsi="Arial" w:cs="Arial"/>
          <w:sz w:val="24"/>
          <w:szCs w:val="24"/>
          <w:lang w:val="fi-FI"/>
        </w:rPr>
      </w:pPr>
      <w:r w:rsidRPr="00192CC3">
        <w:rPr>
          <w:rFonts w:ascii="Arial" w:hAnsi="Arial" w:cs="Arial"/>
          <w:sz w:val="24"/>
          <w:szCs w:val="24"/>
          <w:lang w:val="fi-FI"/>
        </w:rPr>
        <w:t>Untuk membuat link ke Halaman la</w:t>
      </w:r>
      <w:r>
        <w:rPr>
          <w:rFonts w:ascii="Arial" w:hAnsi="Arial" w:cs="Arial"/>
          <w:sz w:val="24"/>
          <w:szCs w:val="24"/>
          <w:lang w:val="fi-FI"/>
        </w:rPr>
        <w:t xml:space="preserve">in, kita blok teks yang akan diberi link kemudian klik </w:t>
      </w:r>
      <w:r w:rsidR="00C21B76">
        <w:rPr>
          <w:rFonts w:ascii="Arial" w:hAnsi="Arial" w:cs="Arial"/>
          <w:sz w:val="24"/>
          <w:szCs w:val="24"/>
          <w:lang w:val="fi-FI"/>
        </w:rPr>
        <w:t>kemana tujuannya, contoh teks pendahuluan akan diarahkan ke halaman Pendahuluan</w:t>
      </w:r>
    </w:p>
    <w:p w14:paraId="6FBAAB7A" w14:textId="7A7884C5" w:rsidR="00C21B76" w:rsidRDefault="00C21B76" w:rsidP="00C21B76">
      <w:pPr>
        <w:pStyle w:val="ListParagraph"/>
        <w:spacing w:line="360" w:lineRule="auto"/>
        <w:ind w:left="1800"/>
        <w:jc w:val="both"/>
        <w:rPr>
          <w:rFonts w:ascii="Arial" w:hAnsi="Arial" w:cs="Arial"/>
          <w:sz w:val="24"/>
          <w:szCs w:val="24"/>
          <w:lang w:val="fi-FI"/>
        </w:rPr>
      </w:pPr>
      <w:r w:rsidRPr="00C21B76">
        <w:rPr>
          <w:rFonts w:ascii="Arial" w:hAnsi="Arial" w:cs="Arial"/>
          <w:noProof/>
          <w:sz w:val="24"/>
          <w:szCs w:val="24"/>
          <w:lang w:val="fi-FI"/>
        </w:rPr>
        <w:lastRenderedPageBreak/>
        <w:drawing>
          <wp:inline distT="0" distB="0" distL="0" distR="0" wp14:anchorId="7C8A7C76" wp14:editId="78EF0648">
            <wp:extent cx="4283710" cy="3624970"/>
            <wp:effectExtent l="0" t="0" r="2540" b="0"/>
            <wp:docPr id="15207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39886" name=""/>
                    <pic:cNvPicPr/>
                  </pic:nvPicPr>
                  <pic:blipFill>
                    <a:blip r:embed="rId154"/>
                    <a:stretch>
                      <a:fillRect/>
                    </a:stretch>
                  </pic:blipFill>
                  <pic:spPr>
                    <a:xfrm>
                      <a:off x="0" y="0"/>
                      <a:ext cx="4296579" cy="3635860"/>
                    </a:xfrm>
                    <a:prstGeom prst="rect">
                      <a:avLst/>
                    </a:prstGeom>
                  </pic:spPr>
                </pic:pic>
              </a:graphicData>
            </a:graphic>
          </wp:inline>
        </w:drawing>
      </w:r>
    </w:p>
    <w:p w14:paraId="5B7E08D8" w14:textId="77777777" w:rsidR="00C21B76" w:rsidRPr="00192CC3" w:rsidRDefault="00C21B76" w:rsidP="00192CC3">
      <w:pPr>
        <w:pStyle w:val="ListParagraph"/>
        <w:spacing w:line="360" w:lineRule="auto"/>
        <w:ind w:left="1800"/>
        <w:jc w:val="both"/>
        <w:rPr>
          <w:rFonts w:ascii="Arial" w:hAnsi="Arial" w:cs="Arial"/>
          <w:sz w:val="24"/>
          <w:szCs w:val="24"/>
          <w:lang w:val="fi-FI"/>
        </w:rPr>
      </w:pPr>
    </w:p>
    <w:p w14:paraId="0A720894" w14:textId="16F28EE3" w:rsidR="00192CC3" w:rsidRDefault="004D1FA6" w:rsidP="00491215">
      <w:pPr>
        <w:pStyle w:val="ListParagraph"/>
        <w:numPr>
          <w:ilvl w:val="0"/>
          <w:numId w:val="32"/>
        </w:numPr>
        <w:spacing w:line="360" w:lineRule="auto"/>
        <w:jc w:val="both"/>
        <w:rPr>
          <w:rFonts w:ascii="Arial" w:hAnsi="Arial" w:cs="Arial"/>
          <w:sz w:val="24"/>
          <w:szCs w:val="24"/>
          <w:lang w:val="fi-FI"/>
        </w:rPr>
      </w:pPr>
      <w:r w:rsidRPr="004D1FA6">
        <w:rPr>
          <w:rFonts w:ascii="Arial" w:hAnsi="Arial" w:cs="Arial"/>
          <w:sz w:val="24"/>
          <w:szCs w:val="24"/>
          <w:lang w:val="fi-FI"/>
        </w:rPr>
        <w:t>Berikut tampilan halaman GitHub P</w:t>
      </w:r>
      <w:r>
        <w:rPr>
          <w:rFonts w:ascii="Arial" w:hAnsi="Arial" w:cs="Arial"/>
          <w:sz w:val="24"/>
          <w:szCs w:val="24"/>
          <w:lang w:val="fi-FI"/>
        </w:rPr>
        <w:t>ages yang sudah selesai kita buat.</w:t>
      </w:r>
    </w:p>
    <w:p w14:paraId="7586721B" w14:textId="578E6CAD" w:rsidR="004D1FA6" w:rsidRDefault="004D1FA6" w:rsidP="004D1FA6">
      <w:pPr>
        <w:pStyle w:val="ListParagraph"/>
        <w:spacing w:line="360" w:lineRule="auto"/>
        <w:ind w:left="1800"/>
        <w:jc w:val="both"/>
        <w:rPr>
          <w:rFonts w:ascii="Arial" w:hAnsi="Arial" w:cs="Arial"/>
          <w:sz w:val="24"/>
          <w:szCs w:val="24"/>
          <w:lang w:val="fi-FI"/>
        </w:rPr>
      </w:pPr>
      <w:r w:rsidRPr="004D1FA6">
        <w:rPr>
          <w:rFonts w:ascii="Arial" w:hAnsi="Arial" w:cs="Arial"/>
          <w:noProof/>
          <w:sz w:val="24"/>
          <w:szCs w:val="24"/>
          <w:lang w:val="fi-FI"/>
        </w:rPr>
        <w:drawing>
          <wp:inline distT="0" distB="0" distL="0" distR="0" wp14:anchorId="0DEC101A" wp14:editId="272220B6">
            <wp:extent cx="4568386" cy="2621280"/>
            <wp:effectExtent l="0" t="0" r="3810" b="7620"/>
            <wp:docPr id="72708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81880" name=""/>
                    <pic:cNvPicPr/>
                  </pic:nvPicPr>
                  <pic:blipFill>
                    <a:blip r:embed="rId155"/>
                    <a:stretch>
                      <a:fillRect/>
                    </a:stretch>
                  </pic:blipFill>
                  <pic:spPr>
                    <a:xfrm>
                      <a:off x="0" y="0"/>
                      <a:ext cx="4577901" cy="2626740"/>
                    </a:xfrm>
                    <a:prstGeom prst="rect">
                      <a:avLst/>
                    </a:prstGeom>
                  </pic:spPr>
                </pic:pic>
              </a:graphicData>
            </a:graphic>
          </wp:inline>
        </w:drawing>
      </w:r>
    </w:p>
    <w:p w14:paraId="2E02E9A7" w14:textId="77777777" w:rsidR="004D1FA6" w:rsidRPr="004D1FA6" w:rsidRDefault="004D1FA6" w:rsidP="004D1FA6">
      <w:pPr>
        <w:pStyle w:val="ListParagraph"/>
        <w:spacing w:line="360" w:lineRule="auto"/>
        <w:ind w:left="1800"/>
        <w:jc w:val="both"/>
        <w:rPr>
          <w:rFonts w:ascii="Arial" w:hAnsi="Arial" w:cs="Arial"/>
          <w:sz w:val="24"/>
          <w:szCs w:val="24"/>
          <w:lang w:val="fi-FI"/>
        </w:rPr>
      </w:pPr>
    </w:p>
    <w:p w14:paraId="0EDA2269" w14:textId="138F3F4A" w:rsidR="00192CC3" w:rsidRPr="00C248EA" w:rsidRDefault="004D1FA6" w:rsidP="00491215">
      <w:pPr>
        <w:pStyle w:val="ListParagraph"/>
        <w:numPr>
          <w:ilvl w:val="0"/>
          <w:numId w:val="32"/>
        </w:numPr>
        <w:spacing w:line="360" w:lineRule="auto"/>
        <w:jc w:val="both"/>
        <w:rPr>
          <w:rFonts w:ascii="Arial" w:hAnsi="Arial" w:cs="Arial"/>
          <w:sz w:val="24"/>
          <w:szCs w:val="24"/>
        </w:rPr>
      </w:pPr>
      <w:r w:rsidRPr="00C248EA">
        <w:rPr>
          <w:rFonts w:ascii="Arial" w:hAnsi="Arial" w:cs="Arial"/>
          <w:sz w:val="24"/>
          <w:szCs w:val="24"/>
        </w:rPr>
        <w:t>Untuk melihat hasil dokumentasi klik tab Preview</w:t>
      </w:r>
      <w:r w:rsidR="00C248EA" w:rsidRPr="00C248EA">
        <w:rPr>
          <w:rFonts w:ascii="Arial" w:hAnsi="Arial" w:cs="Arial"/>
          <w:sz w:val="24"/>
          <w:szCs w:val="24"/>
        </w:rPr>
        <w:t>, kemudian pilih Publish a</w:t>
      </w:r>
      <w:r w:rsidR="00C248EA">
        <w:rPr>
          <w:rFonts w:ascii="Arial" w:hAnsi="Arial" w:cs="Arial"/>
          <w:sz w:val="24"/>
          <w:szCs w:val="24"/>
        </w:rPr>
        <w:t>s a docs site</w:t>
      </w:r>
    </w:p>
    <w:p w14:paraId="33C70588" w14:textId="7198D7E7" w:rsidR="004D1FA6" w:rsidRDefault="00C248EA" w:rsidP="004D1FA6">
      <w:pPr>
        <w:pStyle w:val="ListParagraph"/>
        <w:spacing w:line="360" w:lineRule="auto"/>
        <w:ind w:left="1800"/>
        <w:jc w:val="both"/>
        <w:rPr>
          <w:rFonts w:ascii="Arial" w:hAnsi="Arial" w:cs="Arial"/>
          <w:sz w:val="24"/>
          <w:szCs w:val="24"/>
          <w:lang w:val="fi-FI"/>
        </w:rPr>
      </w:pPr>
      <w:r w:rsidRPr="00C248EA">
        <w:rPr>
          <w:rFonts w:ascii="Arial" w:hAnsi="Arial" w:cs="Arial"/>
          <w:noProof/>
          <w:sz w:val="24"/>
          <w:szCs w:val="24"/>
          <w:lang w:val="fi-FI"/>
        </w:rPr>
        <w:lastRenderedPageBreak/>
        <w:drawing>
          <wp:inline distT="0" distB="0" distL="0" distR="0" wp14:anchorId="0F9FA81D" wp14:editId="09E7B394">
            <wp:extent cx="4558030" cy="2597158"/>
            <wp:effectExtent l="0" t="0" r="0" b="0"/>
            <wp:docPr id="201225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59443" name=""/>
                    <pic:cNvPicPr/>
                  </pic:nvPicPr>
                  <pic:blipFill>
                    <a:blip r:embed="rId156"/>
                    <a:stretch>
                      <a:fillRect/>
                    </a:stretch>
                  </pic:blipFill>
                  <pic:spPr>
                    <a:xfrm>
                      <a:off x="0" y="0"/>
                      <a:ext cx="4575980" cy="2607386"/>
                    </a:xfrm>
                    <a:prstGeom prst="rect">
                      <a:avLst/>
                    </a:prstGeom>
                  </pic:spPr>
                </pic:pic>
              </a:graphicData>
            </a:graphic>
          </wp:inline>
        </w:drawing>
      </w:r>
    </w:p>
    <w:p w14:paraId="31FEEB2D" w14:textId="77777777" w:rsidR="004D1FA6" w:rsidRPr="004D1FA6" w:rsidRDefault="004D1FA6" w:rsidP="004D1FA6">
      <w:pPr>
        <w:pStyle w:val="ListParagraph"/>
        <w:spacing w:line="360" w:lineRule="auto"/>
        <w:ind w:left="1800"/>
        <w:jc w:val="both"/>
        <w:rPr>
          <w:rFonts w:ascii="Arial" w:hAnsi="Arial" w:cs="Arial"/>
          <w:sz w:val="24"/>
          <w:szCs w:val="24"/>
          <w:lang w:val="fi-FI"/>
        </w:rPr>
      </w:pPr>
    </w:p>
    <w:p w14:paraId="2BA971D4" w14:textId="48EF83B6" w:rsidR="00192CC3" w:rsidRDefault="00290768"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Kemudian pilih create new site</w:t>
      </w:r>
    </w:p>
    <w:p w14:paraId="336D0B89" w14:textId="4CB03C8A" w:rsidR="00290768" w:rsidRDefault="00290768" w:rsidP="00290768">
      <w:pPr>
        <w:pStyle w:val="ListParagraph"/>
        <w:spacing w:line="360" w:lineRule="auto"/>
        <w:ind w:left="1800"/>
        <w:jc w:val="both"/>
        <w:rPr>
          <w:rFonts w:ascii="Arial" w:hAnsi="Arial" w:cs="Arial"/>
          <w:sz w:val="24"/>
          <w:szCs w:val="24"/>
        </w:rPr>
      </w:pPr>
      <w:r w:rsidRPr="00290768">
        <w:rPr>
          <w:rFonts w:ascii="Arial" w:hAnsi="Arial" w:cs="Arial"/>
          <w:noProof/>
          <w:sz w:val="24"/>
          <w:szCs w:val="24"/>
        </w:rPr>
        <w:drawing>
          <wp:inline distT="0" distB="0" distL="0" distR="0" wp14:anchorId="200F5A6B" wp14:editId="7893915D">
            <wp:extent cx="4565650" cy="2704690"/>
            <wp:effectExtent l="0" t="0" r="6350" b="635"/>
            <wp:docPr id="160725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51691" name=""/>
                    <pic:cNvPicPr/>
                  </pic:nvPicPr>
                  <pic:blipFill>
                    <a:blip r:embed="rId157"/>
                    <a:stretch>
                      <a:fillRect/>
                    </a:stretch>
                  </pic:blipFill>
                  <pic:spPr>
                    <a:xfrm>
                      <a:off x="0" y="0"/>
                      <a:ext cx="4589857" cy="2719030"/>
                    </a:xfrm>
                    <a:prstGeom prst="rect">
                      <a:avLst/>
                    </a:prstGeom>
                  </pic:spPr>
                </pic:pic>
              </a:graphicData>
            </a:graphic>
          </wp:inline>
        </w:drawing>
      </w:r>
    </w:p>
    <w:p w14:paraId="00B4DA5E" w14:textId="77777777" w:rsidR="00290768" w:rsidRDefault="00290768" w:rsidP="00290768">
      <w:pPr>
        <w:pStyle w:val="ListParagraph"/>
        <w:spacing w:line="360" w:lineRule="auto"/>
        <w:ind w:left="1800"/>
        <w:jc w:val="both"/>
        <w:rPr>
          <w:rFonts w:ascii="Arial" w:hAnsi="Arial" w:cs="Arial"/>
          <w:sz w:val="24"/>
          <w:szCs w:val="24"/>
        </w:rPr>
      </w:pPr>
    </w:p>
    <w:p w14:paraId="4581D481" w14:textId="4B7BC9F7" w:rsidR="00192CC3" w:rsidRDefault="00290768" w:rsidP="00491215">
      <w:pPr>
        <w:pStyle w:val="ListParagraph"/>
        <w:numPr>
          <w:ilvl w:val="0"/>
          <w:numId w:val="32"/>
        </w:numPr>
        <w:spacing w:line="360" w:lineRule="auto"/>
        <w:jc w:val="both"/>
        <w:rPr>
          <w:rFonts w:ascii="Arial" w:hAnsi="Arial" w:cs="Arial"/>
          <w:sz w:val="24"/>
          <w:szCs w:val="24"/>
          <w:lang w:val="fi-FI"/>
        </w:rPr>
      </w:pPr>
      <w:r w:rsidRPr="00290768">
        <w:rPr>
          <w:rFonts w:ascii="Arial" w:hAnsi="Arial" w:cs="Arial"/>
          <w:sz w:val="24"/>
          <w:szCs w:val="24"/>
          <w:lang w:val="fi-FI"/>
        </w:rPr>
        <w:t>Setelah itu kita diarahkan k</w:t>
      </w:r>
      <w:r>
        <w:rPr>
          <w:rFonts w:ascii="Arial" w:hAnsi="Arial" w:cs="Arial"/>
          <w:sz w:val="24"/>
          <w:szCs w:val="24"/>
          <w:lang w:val="fi-FI"/>
        </w:rPr>
        <w:t>e halaman Docs Site</w:t>
      </w:r>
    </w:p>
    <w:p w14:paraId="02224706" w14:textId="36224A90" w:rsidR="00290768" w:rsidRDefault="00290768" w:rsidP="00290768">
      <w:pPr>
        <w:pStyle w:val="ListParagraph"/>
        <w:spacing w:line="360" w:lineRule="auto"/>
        <w:ind w:left="1800"/>
        <w:jc w:val="both"/>
        <w:rPr>
          <w:rFonts w:ascii="Arial" w:hAnsi="Arial" w:cs="Arial"/>
          <w:sz w:val="24"/>
          <w:szCs w:val="24"/>
          <w:lang w:val="fi-FI"/>
        </w:rPr>
      </w:pPr>
      <w:r w:rsidRPr="00290768">
        <w:rPr>
          <w:rFonts w:ascii="Arial" w:hAnsi="Arial" w:cs="Arial"/>
          <w:noProof/>
          <w:sz w:val="24"/>
          <w:szCs w:val="24"/>
          <w:lang w:val="fi-FI"/>
        </w:rPr>
        <w:lastRenderedPageBreak/>
        <w:drawing>
          <wp:inline distT="0" distB="0" distL="0" distR="0" wp14:anchorId="5C934EBA" wp14:editId="1A5E2088">
            <wp:extent cx="4641850" cy="2361038"/>
            <wp:effectExtent l="0" t="0" r="6350" b="1270"/>
            <wp:docPr id="18558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59132" name=""/>
                    <pic:cNvPicPr/>
                  </pic:nvPicPr>
                  <pic:blipFill>
                    <a:blip r:embed="rId158"/>
                    <a:stretch>
                      <a:fillRect/>
                    </a:stretch>
                  </pic:blipFill>
                  <pic:spPr>
                    <a:xfrm>
                      <a:off x="0" y="0"/>
                      <a:ext cx="4651930" cy="2366165"/>
                    </a:xfrm>
                    <a:prstGeom prst="rect">
                      <a:avLst/>
                    </a:prstGeom>
                  </pic:spPr>
                </pic:pic>
              </a:graphicData>
            </a:graphic>
          </wp:inline>
        </w:drawing>
      </w:r>
    </w:p>
    <w:p w14:paraId="731C17F7" w14:textId="77777777" w:rsidR="00290768" w:rsidRPr="00290768" w:rsidRDefault="00290768" w:rsidP="00290768">
      <w:pPr>
        <w:pStyle w:val="ListParagraph"/>
        <w:spacing w:line="360" w:lineRule="auto"/>
        <w:ind w:left="1800"/>
        <w:jc w:val="both"/>
        <w:rPr>
          <w:rFonts w:ascii="Arial" w:hAnsi="Arial" w:cs="Arial"/>
          <w:sz w:val="24"/>
          <w:szCs w:val="24"/>
          <w:lang w:val="fi-FI"/>
        </w:rPr>
      </w:pPr>
    </w:p>
    <w:p w14:paraId="5D7D067B" w14:textId="05670DE4" w:rsidR="00192CC3" w:rsidRDefault="00290768" w:rsidP="00491215">
      <w:pPr>
        <w:pStyle w:val="ListParagraph"/>
        <w:numPr>
          <w:ilvl w:val="0"/>
          <w:numId w:val="32"/>
        </w:numPr>
        <w:spacing w:line="360" w:lineRule="auto"/>
        <w:jc w:val="both"/>
        <w:rPr>
          <w:rFonts w:ascii="Arial" w:hAnsi="Arial" w:cs="Arial"/>
          <w:sz w:val="24"/>
          <w:szCs w:val="24"/>
          <w:lang w:val="fi-FI"/>
        </w:rPr>
      </w:pPr>
      <w:r w:rsidRPr="00290768">
        <w:rPr>
          <w:rFonts w:ascii="Arial" w:hAnsi="Arial" w:cs="Arial"/>
          <w:sz w:val="24"/>
          <w:szCs w:val="24"/>
          <w:lang w:val="fi-FI"/>
        </w:rPr>
        <w:t>Kita dapat mengatur web kita me</w:t>
      </w:r>
      <w:r>
        <w:rPr>
          <w:rFonts w:ascii="Arial" w:hAnsi="Arial" w:cs="Arial"/>
          <w:sz w:val="24"/>
          <w:szCs w:val="24"/>
          <w:lang w:val="fi-FI"/>
        </w:rPr>
        <w:t>lui menu Manage site</w:t>
      </w:r>
    </w:p>
    <w:p w14:paraId="1F1CEE46" w14:textId="77777777" w:rsidR="00474D23" w:rsidRPr="00290768" w:rsidRDefault="00474D23" w:rsidP="00290768">
      <w:pPr>
        <w:pStyle w:val="ListParagraph"/>
        <w:spacing w:line="360" w:lineRule="auto"/>
        <w:ind w:left="1800"/>
        <w:jc w:val="both"/>
        <w:rPr>
          <w:rFonts w:ascii="Arial" w:hAnsi="Arial" w:cs="Arial"/>
          <w:sz w:val="24"/>
          <w:szCs w:val="24"/>
          <w:lang w:val="fi-FI"/>
        </w:rPr>
      </w:pPr>
    </w:p>
    <w:p w14:paraId="11214830" w14:textId="6BCD4805" w:rsidR="00474D23" w:rsidRDefault="00474D23" w:rsidP="00474D23">
      <w:pPr>
        <w:pStyle w:val="ListParagraph"/>
        <w:numPr>
          <w:ilvl w:val="0"/>
          <w:numId w:val="32"/>
        </w:numPr>
        <w:spacing w:line="360" w:lineRule="auto"/>
        <w:jc w:val="both"/>
        <w:rPr>
          <w:rFonts w:ascii="Arial" w:hAnsi="Arial" w:cs="Arial"/>
          <w:sz w:val="24"/>
          <w:szCs w:val="24"/>
        </w:rPr>
      </w:pPr>
      <w:r w:rsidRPr="00474D23">
        <w:rPr>
          <w:rFonts w:ascii="Arial" w:hAnsi="Arial" w:cs="Arial"/>
          <w:sz w:val="24"/>
          <w:szCs w:val="24"/>
        </w:rPr>
        <w:t>Pada menu General kita dapat mengatur, Jud</w:t>
      </w:r>
      <w:r>
        <w:rPr>
          <w:rFonts w:ascii="Arial" w:hAnsi="Arial" w:cs="Arial"/>
          <w:sz w:val="24"/>
          <w:szCs w:val="24"/>
        </w:rPr>
        <w:t>ul Website, Slug, dan Sharing ke sosial media</w:t>
      </w:r>
    </w:p>
    <w:p w14:paraId="6327020B" w14:textId="72B8FFC8" w:rsidR="00474D23" w:rsidRDefault="00474D23" w:rsidP="00474D23">
      <w:pPr>
        <w:pStyle w:val="ListParagraph"/>
        <w:spacing w:line="360" w:lineRule="auto"/>
        <w:ind w:left="1800"/>
        <w:jc w:val="both"/>
        <w:rPr>
          <w:rFonts w:ascii="Arial" w:hAnsi="Arial" w:cs="Arial"/>
          <w:sz w:val="24"/>
          <w:szCs w:val="24"/>
        </w:rPr>
      </w:pPr>
      <w:r w:rsidRPr="00474D23">
        <w:rPr>
          <w:rFonts w:ascii="Arial" w:hAnsi="Arial" w:cs="Arial"/>
          <w:noProof/>
          <w:sz w:val="24"/>
          <w:szCs w:val="24"/>
        </w:rPr>
        <w:drawing>
          <wp:inline distT="0" distB="0" distL="0" distR="0" wp14:anchorId="3E39987D" wp14:editId="090A5DC9">
            <wp:extent cx="4587240" cy="2660558"/>
            <wp:effectExtent l="0" t="0" r="3810" b="6985"/>
            <wp:docPr id="81770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7059" name=""/>
                    <pic:cNvPicPr/>
                  </pic:nvPicPr>
                  <pic:blipFill>
                    <a:blip r:embed="rId159"/>
                    <a:stretch>
                      <a:fillRect/>
                    </a:stretch>
                  </pic:blipFill>
                  <pic:spPr>
                    <a:xfrm>
                      <a:off x="0" y="0"/>
                      <a:ext cx="4604337" cy="2670474"/>
                    </a:xfrm>
                    <a:prstGeom prst="rect">
                      <a:avLst/>
                    </a:prstGeom>
                  </pic:spPr>
                </pic:pic>
              </a:graphicData>
            </a:graphic>
          </wp:inline>
        </w:drawing>
      </w:r>
    </w:p>
    <w:p w14:paraId="79863335" w14:textId="77777777" w:rsidR="00474D23" w:rsidRPr="00474D23" w:rsidRDefault="00474D23" w:rsidP="00474D23">
      <w:pPr>
        <w:pStyle w:val="ListParagraph"/>
        <w:spacing w:line="360" w:lineRule="auto"/>
        <w:ind w:left="1800"/>
        <w:jc w:val="both"/>
        <w:rPr>
          <w:rFonts w:ascii="Arial" w:hAnsi="Arial" w:cs="Arial"/>
          <w:sz w:val="24"/>
          <w:szCs w:val="24"/>
        </w:rPr>
      </w:pPr>
    </w:p>
    <w:p w14:paraId="56298006" w14:textId="56688176" w:rsidR="00474D23" w:rsidRDefault="00474D23"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Pada bagian Audience, kita dapat mengatur siapa yang bisa melihat website kita</w:t>
      </w:r>
    </w:p>
    <w:p w14:paraId="3B38483F" w14:textId="26C6EB20" w:rsidR="00474D23" w:rsidRDefault="00A07539" w:rsidP="00474D23">
      <w:pPr>
        <w:pStyle w:val="ListParagraph"/>
        <w:spacing w:line="360" w:lineRule="auto"/>
        <w:ind w:left="1800"/>
        <w:jc w:val="both"/>
        <w:rPr>
          <w:rFonts w:ascii="Arial" w:hAnsi="Arial" w:cs="Arial"/>
          <w:sz w:val="24"/>
          <w:szCs w:val="24"/>
        </w:rPr>
      </w:pPr>
      <w:r w:rsidRPr="00A07539">
        <w:rPr>
          <w:rFonts w:ascii="Arial" w:hAnsi="Arial" w:cs="Arial"/>
          <w:noProof/>
          <w:sz w:val="24"/>
          <w:szCs w:val="24"/>
        </w:rPr>
        <w:lastRenderedPageBreak/>
        <w:drawing>
          <wp:inline distT="0" distB="0" distL="0" distR="0" wp14:anchorId="383700DE" wp14:editId="05134218">
            <wp:extent cx="4573270" cy="2527307"/>
            <wp:effectExtent l="0" t="0" r="0" b="6350"/>
            <wp:docPr id="201603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39216" name=""/>
                    <pic:cNvPicPr/>
                  </pic:nvPicPr>
                  <pic:blipFill>
                    <a:blip r:embed="rId160"/>
                    <a:stretch>
                      <a:fillRect/>
                    </a:stretch>
                  </pic:blipFill>
                  <pic:spPr>
                    <a:xfrm>
                      <a:off x="0" y="0"/>
                      <a:ext cx="4590730" cy="2536956"/>
                    </a:xfrm>
                    <a:prstGeom prst="rect">
                      <a:avLst/>
                    </a:prstGeom>
                  </pic:spPr>
                </pic:pic>
              </a:graphicData>
            </a:graphic>
          </wp:inline>
        </w:drawing>
      </w:r>
    </w:p>
    <w:p w14:paraId="55DDCCF9" w14:textId="77777777" w:rsidR="00A07539" w:rsidRDefault="00A07539" w:rsidP="00474D23">
      <w:pPr>
        <w:pStyle w:val="ListParagraph"/>
        <w:spacing w:line="360" w:lineRule="auto"/>
        <w:ind w:left="1800"/>
        <w:jc w:val="both"/>
        <w:rPr>
          <w:rFonts w:ascii="Arial" w:hAnsi="Arial" w:cs="Arial"/>
          <w:sz w:val="24"/>
          <w:szCs w:val="24"/>
        </w:rPr>
      </w:pPr>
    </w:p>
    <w:p w14:paraId="6BB42BA0" w14:textId="60AF653C" w:rsidR="00474D23" w:rsidRDefault="00A07539"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Pada bagian Domain and redirects kita dapat mengatur custom domain dan halaman akan diarahkan</w:t>
      </w:r>
    </w:p>
    <w:p w14:paraId="73C6D58E" w14:textId="41D29C33" w:rsidR="00A07539" w:rsidRDefault="00A07539" w:rsidP="00A07539">
      <w:pPr>
        <w:pStyle w:val="ListParagraph"/>
        <w:spacing w:line="360" w:lineRule="auto"/>
        <w:ind w:left="1800"/>
        <w:jc w:val="both"/>
        <w:rPr>
          <w:rFonts w:ascii="Arial" w:hAnsi="Arial" w:cs="Arial"/>
          <w:sz w:val="24"/>
          <w:szCs w:val="24"/>
        </w:rPr>
      </w:pPr>
      <w:r w:rsidRPr="00A07539">
        <w:rPr>
          <w:rFonts w:ascii="Arial" w:hAnsi="Arial" w:cs="Arial"/>
          <w:noProof/>
          <w:sz w:val="24"/>
          <w:szCs w:val="24"/>
        </w:rPr>
        <w:drawing>
          <wp:inline distT="0" distB="0" distL="0" distR="0" wp14:anchorId="47BF2C50" wp14:editId="02F222F0">
            <wp:extent cx="4558030" cy="2603218"/>
            <wp:effectExtent l="0" t="0" r="0" b="6985"/>
            <wp:docPr id="67773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36634" name=""/>
                    <pic:cNvPicPr/>
                  </pic:nvPicPr>
                  <pic:blipFill>
                    <a:blip r:embed="rId161"/>
                    <a:stretch>
                      <a:fillRect/>
                    </a:stretch>
                  </pic:blipFill>
                  <pic:spPr>
                    <a:xfrm>
                      <a:off x="0" y="0"/>
                      <a:ext cx="4577408" cy="2614286"/>
                    </a:xfrm>
                    <a:prstGeom prst="rect">
                      <a:avLst/>
                    </a:prstGeom>
                  </pic:spPr>
                </pic:pic>
              </a:graphicData>
            </a:graphic>
          </wp:inline>
        </w:drawing>
      </w:r>
    </w:p>
    <w:p w14:paraId="6598FBA3" w14:textId="77777777" w:rsidR="007A7D78" w:rsidRPr="00474D23" w:rsidRDefault="007A7D78" w:rsidP="00A07539">
      <w:pPr>
        <w:pStyle w:val="ListParagraph"/>
        <w:spacing w:line="360" w:lineRule="auto"/>
        <w:ind w:left="1800"/>
        <w:jc w:val="both"/>
        <w:rPr>
          <w:rFonts w:ascii="Arial" w:hAnsi="Arial" w:cs="Arial"/>
          <w:sz w:val="24"/>
          <w:szCs w:val="24"/>
        </w:rPr>
      </w:pPr>
    </w:p>
    <w:p w14:paraId="496A2D95" w14:textId="2B9827A4" w:rsidR="00192CC3" w:rsidRDefault="007A7D78" w:rsidP="00491215">
      <w:pPr>
        <w:pStyle w:val="ListParagraph"/>
        <w:numPr>
          <w:ilvl w:val="0"/>
          <w:numId w:val="32"/>
        </w:numPr>
        <w:spacing w:line="360" w:lineRule="auto"/>
        <w:jc w:val="both"/>
        <w:rPr>
          <w:rFonts w:ascii="Arial" w:hAnsi="Arial" w:cs="Arial"/>
          <w:sz w:val="24"/>
          <w:szCs w:val="24"/>
          <w:lang w:val="fi-FI"/>
        </w:rPr>
      </w:pPr>
      <w:r w:rsidRPr="007A7D78">
        <w:rPr>
          <w:rFonts w:ascii="Arial" w:hAnsi="Arial" w:cs="Arial"/>
          <w:sz w:val="24"/>
          <w:szCs w:val="24"/>
          <w:lang w:val="fi-FI"/>
        </w:rPr>
        <w:t xml:space="preserve">Kita juga bisa menata dan </w:t>
      </w:r>
      <w:r>
        <w:rPr>
          <w:rFonts w:ascii="Arial" w:hAnsi="Arial" w:cs="Arial"/>
          <w:sz w:val="24"/>
          <w:szCs w:val="24"/>
          <w:lang w:val="fi-FI"/>
        </w:rPr>
        <w:t>mendesain tampilan web GitBook dengan lebih rapi melalui Menu Customization</w:t>
      </w:r>
    </w:p>
    <w:p w14:paraId="2AC6B958" w14:textId="13CAC646" w:rsidR="007A7D78" w:rsidRDefault="007A7D78" w:rsidP="007A7D78">
      <w:pPr>
        <w:pStyle w:val="ListParagraph"/>
        <w:spacing w:line="360" w:lineRule="auto"/>
        <w:ind w:left="1800"/>
        <w:jc w:val="both"/>
        <w:rPr>
          <w:rFonts w:ascii="Arial" w:hAnsi="Arial" w:cs="Arial"/>
          <w:sz w:val="24"/>
          <w:szCs w:val="24"/>
          <w:lang w:val="fi-FI"/>
        </w:rPr>
      </w:pPr>
      <w:r w:rsidRPr="007A7D78">
        <w:rPr>
          <w:rFonts w:ascii="Arial" w:hAnsi="Arial" w:cs="Arial"/>
          <w:noProof/>
          <w:sz w:val="24"/>
          <w:szCs w:val="24"/>
          <w:lang w:val="fi-FI"/>
        </w:rPr>
        <w:lastRenderedPageBreak/>
        <w:drawing>
          <wp:inline distT="0" distB="0" distL="0" distR="0" wp14:anchorId="652522CD" wp14:editId="6F2C551B">
            <wp:extent cx="4550410" cy="2136061"/>
            <wp:effectExtent l="0" t="0" r="2540" b="0"/>
            <wp:docPr id="42763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1179" name=""/>
                    <pic:cNvPicPr/>
                  </pic:nvPicPr>
                  <pic:blipFill>
                    <a:blip r:embed="rId162"/>
                    <a:stretch>
                      <a:fillRect/>
                    </a:stretch>
                  </pic:blipFill>
                  <pic:spPr>
                    <a:xfrm>
                      <a:off x="0" y="0"/>
                      <a:ext cx="4558846" cy="2140021"/>
                    </a:xfrm>
                    <a:prstGeom prst="rect">
                      <a:avLst/>
                    </a:prstGeom>
                  </pic:spPr>
                </pic:pic>
              </a:graphicData>
            </a:graphic>
          </wp:inline>
        </w:drawing>
      </w:r>
    </w:p>
    <w:p w14:paraId="200FD0DD" w14:textId="77777777" w:rsidR="007A7D78" w:rsidRPr="007A7D78" w:rsidRDefault="007A7D78" w:rsidP="007A7D78">
      <w:pPr>
        <w:pStyle w:val="ListParagraph"/>
        <w:spacing w:line="360" w:lineRule="auto"/>
        <w:ind w:left="1800"/>
        <w:jc w:val="both"/>
        <w:rPr>
          <w:rFonts w:ascii="Arial" w:hAnsi="Arial" w:cs="Arial"/>
          <w:sz w:val="24"/>
          <w:szCs w:val="24"/>
          <w:lang w:val="fi-FI"/>
        </w:rPr>
      </w:pPr>
    </w:p>
    <w:p w14:paraId="3AFAF569" w14:textId="13ED722B" w:rsidR="00192CC3" w:rsidRDefault="007A7D78" w:rsidP="00491215">
      <w:pPr>
        <w:pStyle w:val="ListParagraph"/>
        <w:numPr>
          <w:ilvl w:val="0"/>
          <w:numId w:val="32"/>
        </w:numPr>
        <w:spacing w:line="360" w:lineRule="auto"/>
        <w:jc w:val="both"/>
        <w:rPr>
          <w:rFonts w:ascii="Arial" w:hAnsi="Arial" w:cs="Arial"/>
          <w:sz w:val="24"/>
          <w:szCs w:val="24"/>
          <w:lang w:val="fi-FI"/>
        </w:rPr>
      </w:pPr>
      <w:r w:rsidRPr="007A7D78">
        <w:rPr>
          <w:rFonts w:ascii="Arial" w:hAnsi="Arial" w:cs="Arial"/>
          <w:sz w:val="24"/>
          <w:szCs w:val="24"/>
          <w:lang w:val="fi-FI"/>
        </w:rPr>
        <w:t>Kita juga bisa memantau i</w:t>
      </w:r>
      <w:r>
        <w:rPr>
          <w:rFonts w:ascii="Arial" w:hAnsi="Arial" w:cs="Arial"/>
          <w:sz w:val="24"/>
          <w:szCs w:val="24"/>
          <w:lang w:val="fi-FI"/>
        </w:rPr>
        <w:t>nsights web melalui menu Insights</w:t>
      </w:r>
    </w:p>
    <w:p w14:paraId="49D37B7A" w14:textId="74F5A296" w:rsidR="007A7D78" w:rsidRDefault="007A7D78" w:rsidP="007A7D78">
      <w:pPr>
        <w:pStyle w:val="ListParagraph"/>
        <w:spacing w:line="360" w:lineRule="auto"/>
        <w:ind w:left="1800"/>
        <w:jc w:val="both"/>
        <w:rPr>
          <w:rFonts w:ascii="Arial" w:hAnsi="Arial" w:cs="Arial"/>
          <w:sz w:val="24"/>
          <w:szCs w:val="24"/>
          <w:lang w:val="fi-FI"/>
        </w:rPr>
      </w:pPr>
      <w:r w:rsidRPr="007A7D78">
        <w:rPr>
          <w:rFonts w:ascii="Arial" w:hAnsi="Arial" w:cs="Arial"/>
          <w:noProof/>
          <w:sz w:val="24"/>
          <w:szCs w:val="24"/>
          <w:lang w:val="fi-FI"/>
        </w:rPr>
        <w:drawing>
          <wp:inline distT="0" distB="0" distL="0" distR="0" wp14:anchorId="0E6B448D" wp14:editId="384A4DC9">
            <wp:extent cx="4641850" cy="2573949"/>
            <wp:effectExtent l="0" t="0" r="6350" b="0"/>
            <wp:docPr id="201751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19995" name=""/>
                    <pic:cNvPicPr/>
                  </pic:nvPicPr>
                  <pic:blipFill>
                    <a:blip r:embed="rId163"/>
                    <a:stretch>
                      <a:fillRect/>
                    </a:stretch>
                  </pic:blipFill>
                  <pic:spPr>
                    <a:xfrm>
                      <a:off x="0" y="0"/>
                      <a:ext cx="4657092" cy="2582401"/>
                    </a:xfrm>
                    <a:prstGeom prst="rect">
                      <a:avLst/>
                    </a:prstGeom>
                  </pic:spPr>
                </pic:pic>
              </a:graphicData>
            </a:graphic>
          </wp:inline>
        </w:drawing>
      </w:r>
    </w:p>
    <w:p w14:paraId="72EF9C10" w14:textId="77777777" w:rsidR="007A7D78" w:rsidRPr="007A7D78" w:rsidRDefault="007A7D78" w:rsidP="007A7D78">
      <w:pPr>
        <w:pStyle w:val="ListParagraph"/>
        <w:spacing w:line="360" w:lineRule="auto"/>
        <w:ind w:left="1800"/>
        <w:jc w:val="both"/>
        <w:rPr>
          <w:rFonts w:ascii="Arial" w:hAnsi="Arial" w:cs="Arial"/>
          <w:sz w:val="24"/>
          <w:szCs w:val="24"/>
          <w:lang w:val="fi-FI"/>
        </w:rPr>
      </w:pPr>
    </w:p>
    <w:p w14:paraId="3C0B70D2" w14:textId="7BF89F62" w:rsidR="00192CC3" w:rsidRDefault="007A7D78" w:rsidP="00491215">
      <w:pPr>
        <w:pStyle w:val="ListParagraph"/>
        <w:numPr>
          <w:ilvl w:val="0"/>
          <w:numId w:val="32"/>
        </w:numPr>
        <w:spacing w:line="360" w:lineRule="auto"/>
        <w:jc w:val="both"/>
        <w:rPr>
          <w:rFonts w:ascii="Arial" w:hAnsi="Arial" w:cs="Arial"/>
          <w:sz w:val="24"/>
          <w:szCs w:val="24"/>
        </w:rPr>
      </w:pPr>
      <w:r w:rsidRPr="007A7D78">
        <w:rPr>
          <w:rFonts w:ascii="Arial" w:hAnsi="Arial" w:cs="Arial"/>
          <w:sz w:val="24"/>
          <w:szCs w:val="24"/>
        </w:rPr>
        <w:t>Masuk ke menu Prev</w:t>
      </w:r>
      <w:r>
        <w:rPr>
          <w:rFonts w:ascii="Arial" w:hAnsi="Arial" w:cs="Arial"/>
          <w:sz w:val="24"/>
          <w:szCs w:val="24"/>
        </w:rPr>
        <w:t>iew u</w:t>
      </w:r>
      <w:r w:rsidRPr="007A7D78">
        <w:rPr>
          <w:rFonts w:ascii="Arial" w:hAnsi="Arial" w:cs="Arial"/>
          <w:sz w:val="24"/>
          <w:szCs w:val="24"/>
        </w:rPr>
        <w:t xml:space="preserve">ntuk melihat dan mengecek website GitBook sebelum </w:t>
      </w:r>
      <w:r>
        <w:rPr>
          <w:rFonts w:ascii="Arial" w:hAnsi="Arial" w:cs="Arial"/>
          <w:sz w:val="24"/>
          <w:szCs w:val="24"/>
        </w:rPr>
        <w:t>publish</w:t>
      </w:r>
    </w:p>
    <w:p w14:paraId="2340C029" w14:textId="51FFF191" w:rsidR="007A7D78" w:rsidRPr="007A7D78" w:rsidRDefault="007A7D78" w:rsidP="007A7D78">
      <w:pPr>
        <w:pStyle w:val="ListParagraph"/>
        <w:spacing w:line="360" w:lineRule="auto"/>
        <w:ind w:left="1800"/>
        <w:jc w:val="both"/>
        <w:rPr>
          <w:rFonts w:ascii="Arial" w:hAnsi="Arial" w:cs="Arial"/>
          <w:sz w:val="24"/>
          <w:szCs w:val="24"/>
        </w:rPr>
      </w:pPr>
      <w:r w:rsidRPr="007A7D78">
        <w:rPr>
          <w:rFonts w:ascii="Arial" w:hAnsi="Arial" w:cs="Arial"/>
          <w:noProof/>
          <w:sz w:val="24"/>
          <w:szCs w:val="24"/>
        </w:rPr>
        <w:drawing>
          <wp:inline distT="0" distB="0" distL="0" distR="0" wp14:anchorId="62E3270F" wp14:editId="001F79CA">
            <wp:extent cx="4649470" cy="2621959"/>
            <wp:effectExtent l="0" t="0" r="0" b="6985"/>
            <wp:docPr id="6805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4124" name=""/>
                    <pic:cNvPicPr/>
                  </pic:nvPicPr>
                  <pic:blipFill>
                    <a:blip r:embed="rId164"/>
                    <a:stretch>
                      <a:fillRect/>
                    </a:stretch>
                  </pic:blipFill>
                  <pic:spPr>
                    <a:xfrm>
                      <a:off x="0" y="0"/>
                      <a:ext cx="4665467" cy="2630980"/>
                    </a:xfrm>
                    <a:prstGeom prst="rect">
                      <a:avLst/>
                    </a:prstGeom>
                  </pic:spPr>
                </pic:pic>
              </a:graphicData>
            </a:graphic>
          </wp:inline>
        </w:drawing>
      </w:r>
    </w:p>
    <w:p w14:paraId="48281604" w14:textId="5727D7DB" w:rsidR="007A7D78" w:rsidRDefault="007A7D78" w:rsidP="007A7D78">
      <w:pPr>
        <w:pStyle w:val="ListParagraph"/>
        <w:numPr>
          <w:ilvl w:val="0"/>
          <w:numId w:val="32"/>
        </w:numPr>
        <w:spacing w:line="360" w:lineRule="auto"/>
        <w:jc w:val="both"/>
        <w:rPr>
          <w:rFonts w:ascii="Arial" w:hAnsi="Arial" w:cs="Arial"/>
          <w:sz w:val="24"/>
          <w:szCs w:val="24"/>
          <w:lang w:val="fi-FI"/>
        </w:rPr>
      </w:pPr>
      <w:r w:rsidRPr="007A7D78">
        <w:rPr>
          <w:rFonts w:ascii="Arial" w:hAnsi="Arial" w:cs="Arial"/>
          <w:sz w:val="24"/>
          <w:szCs w:val="24"/>
          <w:lang w:val="fi-FI"/>
        </w:rPr>
        <w:lastRenderedPageBreak/>
        <w:t>Jika sudah sesuai klik Publish Site, jika sukses tampi</w:t>
      </w:r>
      <w:r>
        <w:rPr>
          <w:rFonts w:ascii="Arial" w:hAnsi="Arial" w:cs="Arial"/>
          <w:sz w:val="24"/>
          <w:szCs w:val="24"/>
          <w:lang w:val="fi-FI"/>
        </w:rPr>
        <w:t>lannya seperti ini</w:t>
      </w:r>
    </w:p>
    <w:p w14:paraId="07621754" w14:textId="17864D05" w:rsidR="007A7D78" w:rsidRPr="007A7D78" w:rsidRDefault="007A7D78" w:rsidP="007A7D78">
      <w:pPr>
        <w:pStyle w:val="ListParagraph"/>
        <w:spacing w:line="360" w:lineRule="auto"/>
        <w:ind w:left="1800"/>
        <w:jc w:val="both"/>
        <w:rPr>
          <w:rFonts w:ascii="Arial" w:hAnsi="Arial" w:cs="Arial"/>
          <w:sz w:val="24"/>
          <w:szCs w:val="24"/>
          <w:lang w:val="fi-FI"/>
        </w:rPr>
      </w:pPr>
      <w:r w:rsidRPr="007A7D78">
        <w:rPr>
          <w:rFonts w:ascii="Arial" w:hAnsi="Arial" w:cs="Arial"/>
          <w:noProof/>
          <w:sz w:val="24"/>
          <w:szCs w:val="24"/>
          <w:lang w:val="fi-FI"/>
        </w:rPr>
        <w:drawing>
          <wp:inline distT="0" distB="0" distL="0" distR="0" wp14:anchorId="1645895E" wp14:editId="330EAFD3">
            <wp:extent cx="4539097" cy="3200400"/>
            <wp:effectExtent l="0" t="0" r="0" b="0"/>
            <wp:docPr id="111108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80500" name=""/>
                    <pic:cNvPicPr/>
                  </pic:nvPicPr>
                  <pic:blipFill>
                    <a:blip r:embed="rId165"/>
                    <a:stretch>
                      <a:fillRect/>
                    </a:stretch>
                  </pic:blipFill>
                  <pic:spPr>
                    <a:xfrm>
                      <a:off x="0" y="0"/>
                      <a:ext cx="4548713" cy="3207180"/>
                    </a:xfrm>
                    <a:prstGeom prst="rect">
                      <a:avLst/>
                    </a:prstGeom>
                  </pic:spPr>
                </pic:pic>
              </a:graphicData>
            </a:graphic>
          </wp:inline>
        </w:drawing>
      </w:r>
    </w:p>
    <w:p w14:paraId="76DE6001" w14:textId="5B85AAE7" w:rsidR="007A7D78" w:rsidRDefault="007A7D78" w:rsidP="00491215">
      <w:pPr>
        <w:pStyle w:val="ListParagraph"/>
        <w:numPr>
          <w:ilvl w:val="0"/>
          <w:numId w:val="32"/>
        </w:numPr>
        <w:spacing w:line="360" w:lineRule="auto"/>
        <w:jc w:val="both"/>
        <w:rPr>
          <w:rFonts w:ascii="Arial" w:hAnsi="Arial" w:cs="Arial"/>
          <w:sz w:val="24"/>
          <w:szCs w:val="24"/>
        </w:rPr>
      </w:pPr>
      <w:r>
        <w:rPr>
          <w:rFonts w:ascii="Arial" w:hAnsi="Arial" w:cs="Arial"/>
          <w:sz w:val="24"/>
          <w:szCs w:val="24"/>
        </w:rPr>
        <w:t>Tampilan website GitBook Ketika dibuka di browser</w:t>
      </w:r>
    </w:p>
    <w:p w14:paraId="69300602" w14:textId="6DDAB41B" w:rsidR="007A7D78" w:rsidRDefault="00AC1A44" w:rsidP="007A7D78">
      <w:pPr>
        <w:pStyle w:val="ListParagraph"/>
        <w:spacing w:line="360" w:lineRule="auto"/>
        <w:ind w:left="1800"/>
        <w:jc w:val="both"/>
        <w:rPr>
          <w:rFonts w:ascii="Arial" w:hAnsi="Arial" w:cs="Arial"/>
          <w:sz w:val="24"/>
          <w:szCs w:val="24"/>
        </w:rPr>
      </w:pPr>
      <w:hyperlink r:id="rId166" w:history="1">
        <w:r w:rsidRPr="00661796">
          <w:rPr>
            <w:rStyle w:val="Hyperlink"/>
            <w:rFonts w:ascii="Arial" w:hAnsi="Arial" w:cs="Arial"/>
            <w:sz w:val="24"/>
            <w:szCs w:val="24"/>
          </w:rPr>
          <w:t>https://wigunasonalita.gitbook.io/belajar-dokumentasi-website</w:t>
        </w:r>
      </w:hyperlink>
    </w:p>
    <w:p w14:paraId="1C5D8FD6" w14:textId="1DAF93D1" w:rsidR="00AC1A44" w:rsidRDefault="00AC1A44" w:rsidP="007A7D78">
      <w:pPr>
        <w:pStyle w:val="ListParagraph"/>
        <w:spacing w:line="360" w:lineRule="auto"/>
        <w:ind w:left="1800"/>
        <w:jc w:val="both"/>
        <w:rPr>
          <w:rFonts w:ascii="Arial" w:hAnsi="Arial" w:cs="Arial"/>
          <w:sz w:val="24"/>
          <w:szCs w:val="24"/>
        </w:rPr>
      </w:pPr>
      <w:r w:rsidRPr="00AC1A44">
        <w:rPr>
          <w:rFonts w:ascii="Arial" w:hAnsi="Arial" w:cs="Arial"/>
          <w:noProof/>
          <w:sz w:val="24"/>
          <w:szCs w:val="24"/>
        </w:rPr>
        <w:drawing>
          <wp:inline distT="0" distB="0" distL="0" distR="0" wp14:anchorId="73C67265" wp14:editId="19F8395E">
            <wp:extent cx="4580890" cy="2413265"/>
            <wp:effectExtent l="0" t="0" r="0" b="6350"/>
            <wp:docPr id="35559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7495" name=""/>
                    <pic:cNvPicPr/>
                  </pic:nvPicPr>
                  <pic:blipFill>
                    <a:blip r:embed="rId167"/>
                    <a:stretch>
                      <a:fillRect/>
                    </a:stretch>
                  </pic:blipFill>
                  <pic:spPr>
                    <a:xfrm>
                      <a:off x="0" y="0"/>
                      <a:ext cx="4596058" cy="2421256"/>
                    </a:xfrm>
                    <a:prstGeom prst="rect">
                      <a:avLst/>
                    </a:prstGeom>
                  </pic:spPr>
                </pic:pic>
              </a:graphicData>
            </a:graphic>
          </wp:inline>
        </w:drawing>
      </w:r>
    </w:p>
    <w:p w14:paraId="7EDC8DC7" w14:textId="77777777" w:rsidR="003A20BE" w:rsidRPr="003A20BE" w:rsidRDefault="003A20BE" w:rsidP="003A20BE">
      <w:pPr>
        <w:pStyle w:val="ListParagraph"/>
        <w:spacing w:line="360" w:lineRule="auto"/>
        <w:ind w:left="1080"/>
        <w:jc w:val="both"/>
        <w:rPr>
          <w:rFonts w:ascii="Arial" w:hAnsi="Arial" w:cs="Arial"/>
          <w:sz w:val="24"/>
          <w:szCs w:val="24"/>
        </w:rPr>
      </w:pPr>
    </w:p>
    <w:p w14:paraId="6F007D3E" w14:textId="55239D26" w:rsidR="007D07E6" w:rsidRPr="00AC1A44" w:rsidRDefault="00AC1A44" w:rsidP="007D07E6">
      <w:pPr>
        <w:pStyle w:val="ListParagraph"/>
        <w:numPr>
          <w:ilvl w:val="0"/>
          <w:numId w:val="28"/>
        </w:numPr>
        <w:spacing w:line="360" w:lineRule="auto"/>
        <w:jc w:val="both"/>
        <w:rPr>
          <w:rFonts w:ascii="Arial" w:hAnsi="Arial" w:cs="Arial"/>
          <w:sz w:val="24"/>
          <w:szCs w:val="24"/>
          <w:lang w:val="fi-FI"/>
        </w:rPr>
      </w:pPr>
      <w:r w:rsidRPr="00AC1A44">
        <w:rPr>
          <w:rFonts w:ascii="Arial" w:hAnsi="Arial" w:cs="Arial"/>
          <w:sz w:val="24"/>
          <w:szCs w:val="24"/>
        </w:rPr>
        <w:t>Integrasi GitHub dengan GitBook</w:t>
      </w:r>
    </w:p>
    <w:p w14:paraId="156617AE" w14:textId="0E0729CE" w:rsidR="00AC1A44" w:rsidRDefault="00E34950" w:rsidP="00AC1A44">
      <w:pPr>
        <w:pStyle w:val="ListParagraph"/>
        <w:spacing w:line="360" w:lineRule="auto"/>
        <w:ind w:left="1080"/>
        <w:jc w:val="both"/>
        <w:rPr>
          <w:rFonts w:ascii="Arial" w:hAnsi="Arial" w:cs="Arial"/>
          <w:sz w:val="24"/>
          <w:szCs w:val="24"/>
          <w:lang w:val="fi-FI"/>
        </w:rPr>
      </w:pPr>
      <w:r w:rsidRPr="00E34950">
        <w:rPr>
          <w:rFonts w:ascii="Arial" w:hAnsi="Arial" w:cs="Arial"/>
          <w:sz w:val="24"/>
          <w:szCs w:val="24"/>
          <w:lang w:val="fi-FI"/>
        </w:rPr>
        <w:t xml:space="preserve">GitBook dapat dihubungkan dengan GitHub untuk mengelola dokumentasi secara otomatis dan menjaga sinkronisasi antara repository GitHub dan proyek GitBook dengan lebih efisien. Integrasi ini memungkinkan tim pengembang untuk menyimpan dokumentasi mereka dalam repository GitHub dan memanfaatkan versi control Git untuk melacak perubahan, berkolaborasi, dan mengelola kontribusi dari berbagai anggota tim. Ketika </w:t>
      </w:r>
      <w:r w:rsidRPr="00E34950">
        <w:rPr>
          <w:rFonts w:ascii="Arial" w:hAnsi="Arial" w:cs="Arial"/>
          <w:sz w:val="24"/>
          <w:szCs w:val="24"/>
          <w:lang w:val="fi-FI"/>
        </w:rPr>
        <w:lastRenderedPageBreak/>
        <w:t>ada perubahan pada dokumentasi yang di-host di GitHub, GitBook dapat diperbarui secara otomatis untuk mencerminkan perubahan tersebut, memastikan bahwa dokumentasi selalu up-to-date tanpa perlu sinkronisasi manual. Selain itu, integrasi ini juga memungkinkan penggunaan pull request dan issue tracking di GitHub untuk memfasilitasi diskusi dan peninjauan perubahan dokumentasi, sehingga meningkatkan kualitas dan konsistensi konten yang dihasilkan.</w:t>
      </w:r>
      <w:r w:rsidR="006C3B1C">
        <w:rPr>
          <w:rFonts w:ascii="Arial" w:hAnsi="Arial" w:cs="Arial"/>
          <w:sz w:val="24"/>
          <w:szCs w:val="24"/>
          <w:lang w:val="fi-FI"/>
        </w:rPr>
        <w:t xml:space="preserve"> Berikut langkah-langkah sinkronisasi GitBook dengan Github</w:t>
      </w:r>
    </w:p>
    <w:p w14:paraId="5651C02A" w14:textId="63BC5184" w:rsidR="006C3B1C" w:rsidRDefault="00005753" w:rsidP="006C3B1C">
      <w:pPr>
        <w:pStyle w:val="ListParagraph"/>
        <w:numPr>
          <w:ilvl w:val="0"/>
          <w:numId w:val="36"/>
        </w:numPr>
        <w:spacing w:line="360" w:lineRule="auto"/>
        <w:jc w:val="both"/>
        <w:rPr>
          <w:rFonts w:ascii="Arial" w:hAnsi="Arial" w:cs="Arial"/>
          <w:sz w:val="24"/>
          <w:szCs w:val="24"/>
        </w:rPr>
      </w:pPr>
      <w:r w:rsidRPr="00005753">
        <w:rPr>
          <w:rFonts w:ascii="Arial" w:hAnsi="Arial" w:cs="Arial"/>
          <w:sz w:val="24"/>
          <w:szCs w:val="24"/>
        </w:rPr>
        <w:t>Klik menu Set up G</w:t>
      </w:r>
      <w:r>
        <w:rPr>
          <w:rFonts w:ascii="Arial" w:hAnsi="Arial" w:cs="Arial"/>
          <w:sz w:val="24"/>
          <w:szCs w:val="24"/>
        </w:rPr>
        <w:t>it sync</w:t>
      </w:r>
    </w:p>
    <w:p w14:paraId="45BDB118" w14:textId="130DDEB6" w:rsidR="00005753" w:rsidRDefault="00DA19EA" w:rsidP="00005753">
      <w:pPr>
        <w:pStyle w:val="ListParagraph"/>
        <w:spacing w:line="360" w:lineRule="auto"/>
        <w:ind w:left="1440"/>
        <w:jc w:val="both"/>
        <w:rPr>
          <w:rFonts w:ascii="Arial" w:hAnsi="Arial" w:cs="Arial"/>
          <w:sz w:val="24"/>
          <w:szCs w:val="24"/>
        </w:rPr>
      </w:pPr>
      <w:r>
        <w:rPr>
          <w:noProof/>
        </w:rPr>
        <w:drawing>
          <wp:inline distT="0" distB="0" distL="0" distR="0" wp14:anchorId="1625AE22" wp14:editId="3D106739">
            <wp:extent cx="4827213" cy="952500"/>
            <wp:effectExtent l="0" t="0" r="0" b="0"/>
            <wp:docPr id="113556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6452" name=""/>
                    <pic:cNvPicPr/>
                  </pic:nvPicPr>
                  <pic:blipFill>
                    <a:blip r:embed="rId168"/>
                    <a:stretch>
                      <a:fillRect/>
                    </a:stretch>
                  </pic:blipFill>
                  <pic:spPr>
                    <a:xfrm>
                      <a:off x="0" y="0"/>
                      <a:ext cx="4917067" cy="970230"/>
                    </a:xfrm>
                    <a:prstGeom prst="rect">
                      <a:avLst/>
                    </a:prstGeom>
                  </pic:spPr>
                </pic:pic>
              </a:graphicData>
            </a:graphic>
          </wp:inline>
        </w:drawing>
      </w:r>
    </w:p>
    <w:p w14:paraId="2505D02E" w14:textId="77777777" w:rsidR="00DA19EA" w:rsidRDefault="00DA19EA" w:rsidP="00005753">
      <w:pPr>
        <w:pStyle w:val="ListParagraph"/>
        <w:spacing w:line="360" w:lineRule="auto"/>
        <w:ind w:left="1440"/>
        <w:jc w:val="both"/>
        <w:rPr>
          <w:rFonts w:ascii="Arial" w:hAnsi="Arial" w:cs="Arial"/>
          <w:sz w:val="24"/>
          <w:szCs w:val="24"/>
        </w:rPr>
      </w:pPr>
    </w:p>
    <w:p w14:paraId="14ED43E7" w14:textId="61B0543A" w:rsidR="00005753" w:rsidRDefault="00876FB7"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Pada bagian memilih Git Provider, kita pilih GitHub</w:t>
      </w:r>
    </w:p>
    <w:p w14:paraId="712BAB19" w14:textId="23090E8D" w:rsidR="00876FB7" w:rsidRDefault="00876FB7" w:rsidP="00876FB7">
      <w:pPr>
        <w:pStyle w:val="ListParagraph"/>
        <w:spacing w:line="360" w:lineRule="auto"/>
        <w:ind w:left="1440"/>
        <w:jc w:val="both"/>
        <w:rPr>
          <w:rFonts w:ascii="Arial" w:hAnsi="Arial" w:cs="Arial"/>
          <w:sz w:val="24"/>
          <w:szCs w:val="24"/>
        </w:rPr>
      </w:pPr>
      <w:r w:rsidRPr="00876FB7">
        <w:rPr>
          <w:rFonts w:ascii="Arial" w:hAnsi="Arial" w:cs="Arial"/>
          <w:noProof/>
          <w:sz w:val="24"/>
          <w:szCs w:val="24"/>
        </w:rPr>
        <w:drawing>
          <wp:inline distT="0" distB="0" distL="0" distR="0" wp14:anchorId="2D800C58" wp14:editId="6D8C7791">
            <wp:extent cx="4807418" cy="3429000"/>
            <wp:effectExtent l="0" t="0" r="0" b="0"/>
            <wp:docPr id="208294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44646" name=""/>
                    <pic:cNvPicPr/>
                  </pic:nvPicPr>
                  <pic:blipFill>
                    <a:blip r:embed="rId169"/>
                    <a:stretch>
                      <a:fillRect/>
                    </a:stretch>
                  </pic:blipFill>
                  <pic:spPr>
                    <a:xfrm>
                      <a:off x="0" y="0"/>
                      <a:ext cx="4816149" cy="3435227"/>
                    </a:xfrm>
                    <a:prstGeom prst="rect">
                      <a:avLst/>
                    </a:prstGeom>
                  </pic:spPr>
                </pic:pic>
              </a:graphicData>
            </a:graphic>
          </wp:inline>
        </w:drawing>
      </w:r>
    </w:p>
    <w:p w14:paraId="24AA532A" w14:textId="77777777" w:rsidR="004A1E51" w:rsidRDefault="004A1E51" w:rsidP="00876FB7">
      <w:pPr>
        <w:pStyle w:val="ListParagraph"/>
        <w:spacing w:line="360" w:lineRule="auto"/>
        <w:ind w:left="1440"/>
        <w:jc w:val="both"/>
        <w:rPr>
          <w:rFonts w:ascii="Arial" w:hAnsi="Arial" w:cs="Arial"/>
          <w:sz w:val="24"/>
          <w:szCs w:val="24"/>
        </w:rPr>
      </w:pPr>
    </w:p>
    <w:p w14:paraId="388017B6" w14:textId="4CE01334" w:rsidR="00005753" w:rsidRDefault="004A1E51"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Klik Conncet with GitHub</w:t>
      </w:r>
    </w:p>
    <w:p w14:paraId="78275FEA" w14:textId="43BAC004" w:rsidR="004A1E51" w:rsidRDefault="004A1E51" w:rsidP="004A1E51">
      <w:pPr>
        <w:pStyle w:val="ListParagraph"/>
        <w:spacing w:line="360" w:lineRule="auto"/>
        <w:ind w:left="1440"/>
        <w:jc w:val="both"/>
        <w:rPr>
          <w:rFonts w:ascii="Arial" w:hAnsi="Arial" w:cs="Arial"/>
          <w:sz w:val="24"/>
          <w:szCs w:val="24"/>
        </w:rPr>
      </w:pPr>
      <w:r w:rsidRPr="004A1E51">
        <w:rPr>
          <w:rFonts w:ascii="Arial" w:hAnsi="Arial" w:cs="Arial"/>
          <w:noProof/>
          <w:sz w:val="24"/>
          <w:szCs w:val="24"/>
        </w:rPr>
        <w:lastRenderedPageBreak/>
        <w:drawing>
          <wp:inline distT="0" distB="0" distL="0" distR="0" wp14:anchorId="6E653D54" wp14:editId="52F807C0">
            <wp:extent cx="4779010" cy="3379617"/>
            <wp:effectExtent l="0" t="0" r="2540" b="0"/>
            <wp:docPr id="13583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3510" name=""/>
                    <pic:cNvPicPr/>
                  </pic:nvPicPr>
                  <pic:blipFill>
                    <a:blip r:embed="rId170"/>
                    <a:stretch>
                      <a:fillRect/>
                    </a:stretch>
                  </pic:blipFill>
                  <pic:spPr>
                    <a:xfrm>
                      <a:off x="0" y="0"/>
                      <a:ext cx="4790484" cy="3387731"/>
                    </a:xfrm>
                    <a:prstGeom prst="rect">
                      <a:avLst/>
                    </a:prstGeom>
                  </pic:spPr>
                </pic:pic>
              </a:graphicData>
            </a:graphic>
          </wp:inline>
        </w:drawing>
      </w:r>
    </w:p>
    <w:p w14:paraId="389CBA0C" w14:textId="77777777" w:rsidR="00683B64" w:rsidRDefault="00683B64" w:rsidP="004A1E51">
      <w:pPr>
        <w:pStyle w:val="ListParagraph"/>
        <w:spacing w:line="360" w:lineRule="auto"/>
        <w:ind w:left="1440"/>
        <w:jc w:val="both"/>
        <w:rPr>
          <w:rFonts w:ascii="Arial" w:hAnsi="Arial" w:cs="Arial"/>
          <w:sz w:val="24"/>
          <w:szCs w:val="24"/>
        </w:rPr>
      </w:pPr>
    </w:p>
    <w:p w14:paraId="755DC5D5" w14:textId="47327C31" w:rsidR="00005753" w:rsidRDefault="00683B64"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Jika sudah terhubung klik Install the Github app</w:t>
      </w:r>
    </w:p>
    <w:p w14:paraId="1F3BA1E9" w14:textId="5C6731C3" w:rsidR="00683B64" w:rsidRDefault="00683B64" w:rsidP="00683B64">
      <w:pPr>
        <w:pStyle w:val="ListParagraph"/>
        <w:spacing w:line="360" w:lineRule="auto"/>
        <w:ind w:left="1440"/>
        <w:jc w:val="both"/>
        <w:rPr>
          <w:rFonts w:ascii="Arial" w:hAnsi="Arial" w:cs="Arial"/>
          <w:sz w:val="24"/>
          <w:szCs w:val="24"/>
        </w:rPr>
      </w:pPr>
      <w:r w:rsidRPr="00683B64">
        <w:rPr>
          <w:rFonts w:ascii="Arial" w:hAnsi="Arial" w:cs="Arial"/>
          <w:noProof/>
          <w:sz w:val="24"/>
          <w:szCs w:val="24"/>
        </w:rPr>
        <w:drawing>
          <wp:inline distT="0" distB="0" distL="0" distR="0" wp14:anchorId="7DECF8C7" wp14:editId="7A69DAEE">
            <wp:extent cx="4832350" cy="3397529"/>
            <wp:effectExtent l="0" t="0" r="6350" b="0"/>
            <wp:docPr id="24102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27658" name=""/>
                    <pic:cNvPicPr/>
                  </pic:nvPicPr>
                  <pic:blipFill>
                    <a:blip r:embed="rId171"/>
                    <a:stretch>
                      <a:fillRect/>
                    </a:stretch>
                  </pic:blipFill>
                  <pic:spPr>
                    <a:xfrm>
                      <a:off x="0" y="0"/>
                      <a:ext cx="4843788" cy="3405571"/>
                    </a:xfrm>
                    <a:prstGeom prst="rect">
                      <a:avLst/>
                    </a:prstGeom>
                  </pic:spPr>
                </pic:pic>
              </a:graphicData>
            </a:graphic>
          </wp:inline>
        </w:drawing>
      </w:r>
    </w:p>
    <w:p w14:paraId="27387727" w14:textId="174BE495" w:rsidR="00005753" w:rsidRDefault="00683B64" w:rsidP="006C3B1C">
      <w:pPr>
        <w:pStyle w:val="ListParagraph"/>
        <w:numPr>
          <w:ilvl w:val="0"/>
          <w:numId w:val="36"/>
        </w:numPr>
        <w:spacing w:line="360" w:lineRule="auto"/>
        <w:jc w:val="both"/>
        <w:rPr>
          <w:rFonts w:ascii="Arial" w:hAnsi="Arial" w:cs="Arial"/>
          <w:sz w:val="24"/>
          <w:szCs w:val="24"/>
          <w:lang w:val="fi-FI"/>
        </w:rPr>
      </w:pPr>
      <w:r>
        <w:rPr>
          <w:rFonts w:ascii="Arial" w:hAnsi="Arial" w:cs="Arial"/>
          <w:sz w:val="24"/>
          <w:szCs w:val="24"/>
          <w:lang w:val="fi-FI"/>
        </w:rPr>
        <w:t>Pilih akun yang akan digunakan</w:t>
      </w:r>
    </w:p>
    <w:p w14:paraId="1C4107E6" w14:textId="43663DBA" w:rsidR="00683B64" w:rsidRPr="00683B64" w:rsidRDefault="00683B64" w:rsidP="00683B64">
      <w:pPr>
        <w:pStyle w:val="ListParagraph"/>
        <w:spacing w:line="360" w:lineRule="auto"/>
        <w:ind w:left="1440"/>
        <w:jc w:val="both"/>
        <w:rPr>
          <w:rFonts w:ascii="Arial" w:hAnsi="Arial" w:cs="Arial"/>
          <w:sz w:val="24"/>
          <w:szCs w:val="24"/>
          <w:lang w:val="fi-FI"/>
        </w:rPr>
      </w:pPr>
      <w:r w:rsidRPr="00683B64">
        <w:rPr>
          <w:rFonts w:ascii="Arial" w:hAnsi="Arial" w:cs="Arial"/>
          <w:noProof/>
          <w:sz w:val="24"/>
          <w:szCs w:val="24"/>
          <w:lang w:val="fi-FI"/>
        </w:rPr>
        <w:lastRenderedPageBreak/>
        <w:drawing>
          <wp:inline distT="0" distB="0" distL="0" distR="0" wp14:anchorId="445AEA47" wp14:editId="3C4D7515">
            <wp:extent cx="4771390" cy="2507808"/>
            <wp:effectExtent l="0" t="0" r="0" b="6985"/>
            <wp:docPr id="101798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88489" name=""/>
                    <pic:cNvPicPr/>
                  </pic:nvPicPr>
                  <pic:blipFill>
                    <a:blip r:embed="rId172"/>
                    <a:stretch>
                      <a:fillRect/>
                    </a:stretch>
                  </pic:blipFill>
                  <pic:spPr>
                    <a:xfrm>
                      <a:off x="0" y="0"/>
                      <a:ext cx="4785537" cy="2515244"/>
                    </a:xfrm>
                    <a:prstGeom prst="rect">
                      <a:avLst/>
                    </a:prstGeom>
                  </pic:spPr>
                </pic:pic>
              </a:graphicData>
            </a:graphic>
          </wp:inline>
        </w:drawing>
      </w:r>
    </w:p>
    <w:p w14:paraId="461D0013" w14:textId="48AE6A99" w:rsidR="00005753" w:rsidRDefault="00683B64"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Pilih diinstall diseluruh repository atau hanya repository tertentu, contoh disini kita akan menginstal hanya di repositori web-dokumentasi</w:t>
      </w:r>
    </w:p>
    <w:p w14:paraId="021B63ED" w14:textId="3642D8AB" w:rsidR="00683B64" w:rsidRDefault="00683B64" w:rsidP="00683B64">
      <w:pPr>
        <w:pStyle w:val="ListParagraph"/>
        <w:spacing w:line="360" w:lineRule="auto"/>
        <w:ind w:left="1440"/>
        <w:jc w:val="both"/>
        <w:rPr>
          <w:rFonts w:ascii="Arial" w:hAnsi="Arial" w:cs="Arial"/>
          <w:sz w:val="24"/>
          <w:szCs w:val="24"/>
        </w:rPr>
      </w:pPr>
      <w:r w:rsidRPr="00683B64">
        <w:rPr>
          <w:rFonts w:ascii="Arial" w:hAnsi="Arial" w:cs="Arial"/>
          <w:noProof/>
          <w:sz w:val="24"/>
          <w:szCs w:val="24"/>
        </w:rPr>
        <w:lastRenderedPageBreak/>
        <w:drawing>
          <wp:inline distT="0" distB="0" distL="0" distR="0" wp14:anchorId="3D7EF87B" wp14:editId="74F84D42">
            <wp:extent cx="4771390" cy="6699294"/>
            <wp:effectExtent l="0" t="0" r="0" b="6350"/>
            <wp:docPr id="182750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7761" name=""/>
                    <pic:cNvPicPr/>
                  </pic:nvPicPr>
                  <pic:blipFill>
                    <a:blip r:embed="rId173"/>
                    <a:stretch>
                      <a:fillRect/>
                    </a:stretch>
                  </pic:blipFill>
                  <pic:spPr>
                    <a:xfrm>
                      <a:off x="0" y="0"/>
                      <a:ext cx="4774504" cy="6703666"/>
                    </a:xfrm>
                    <a:prstGeom prst="rect">
                      <a:avLst/>
                    </a:prstGeom>
                  </pic:spPr>
                </pic:pic>
              </a:graphicData>
            </a:graphic>
          </wp:inline>
        </w:drawing>
      </w:r>
    </w:p>
    <w:p w14:paraId="752B3E84" w14:textId="23C3992A" w:rsidR="003354A9" w:rsidRDefault="003354A9" w:rsidP="00683B64">
      <w:pPr>
        <w:pStyle w:val="ListParagraph"/>
        <w:spacing w:line="360" w:lineRule="auto"/>
        <w:ind w:left="1440"/>
        <w:jc w:val="both"/>
        <w:rPr>
          <w:rFonts w:ascii="Arial" w:hAnsi="Arial" w:cs="Arial"/>
          <w:sz w:val="24"/>
          <w:szCs w:val="24"/>
        </w:rPr>
      </w:pPr>
      <w:r>
        <w:rPr>
          <w:rFonts w:ascii="Arial" w:hAnsi="Arial" w:cs="Arial"/>
          <w:sz w:val="24"/>
          <w:szCs w:val="24"/>
        </w:rPr>
        <w:t>Jika sudah sesuai klik Install</w:t>
      </w:r>
    </w:p>
    <w:p w14:paraId="37D7CA7B" w14:textId="5C13183F" w:rsidR="00005753" w:rsidRDefault="00444152" w:rsidP="006C3B1C">
      <w:pPr>
        <w:pStyle w:val="ListParagraph"/>
        <w:numPr>
          <w:ilvl w:val="0"/>
          <w:numId w:val="36"/>
        </w:numPr>
        <w:spacing w:line="360" w:lineRule="auto"/>
        <w:jc w:val="both"/>
        <w:rPr>
          <w:rFonts w:ascii="Arial" w:hAnsi="Arial" w:cs="Arial"/>
          <w:sz w:val="24"/>
          <w:szCs w:val="24"/>
        </w:rPr>
      </w:pPr>
      <w:r w:rsidRPr="00444152">
        <w:rPr>
          <w:rFonts w:ascii="Arial" w:hAnsi="Arial" w:cs="Arial"/>
          <w:sz w:val="24"/>
          <w:szCs w:val="24"/>
        </w:rPr>
        <w:t>Jika Instalasi sudah selesai akan masuk ke halaman konfigurasi lagi, kita tinggal pilih akun yang digunakan, pilih repository dan pilih b</w:t>
      </w:r>
      <w:r>
        <w:rPr>
          <w:rFonts w:ascii="Arial" w:hAnsi="Arial" w:cs="Arial"/>
          <w:sz w:val="24"/>
          <w:szCs w:val="24"/>
        </w:rPr>
        <w:t>ranch.</w:t>
      </w:r>
    </w:p>
    <w:p w14:paraId="10D5FE80" w14:textId="1FC3A36F" w:rsidR="00444152" w:rsidRPr="00444152" w:rsidRDefault="00444152" w:rsidP="00444152">
      <w:pPr>
        <w:pStyle w:val="ListParagraph"/>
        <w:spacing w:line="360" w:lineRule="auto"/>
        <w:ind w:left="1440"/>
        <w:jc w:val="both"/>
        <w:rPr>
          <w:rFonts w:ascii="Arial" w:hAnsi="Arial" w:cs="Arial"/>
          <w:sz w:val="24"/>
          <w:szCs w:val="24"/>
        </w:rPr>
      </w:pPr>
      <w:r w:rsidRPr="00444152">
        <w:rPr>
          <w:rFonts w:ascii="Arial" w:hAnsi="Arial" w:cs="Arial"/>
          <w:noProof/>
          <w:sz w:val="24"/>
          <w:szCs w:val="24"/>
        </w:rPr>
        <w:lastRenderedPageBreak/>
        <w:drawing>
          <wp:inline distT="0" distB="0" distL="0" distR="0" wp14:anchorId="2F6191E5" wp14:editId="53F31F4F">
            <wp:extent cx="4855210" cy="3395312"/>
            <wp:effectExtent l="0" t="0" r="2540" b="0"/>
            <wp:docPr id="173579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1305" name=""/>
                    <pic:cNvPicPr/>
                  </pic:nvPicPr>
                  <pic:blipFill>
                    <a:blip r:embed="rId174"/>
                    <a:stretch>
                      <a:fillRect/>
                    </a:stretch>
                  </pic:blipFill>
                  <pic:spPr>
                    <a:xfrm>
                      <a:off x="0" y="0"/>
                      <a:ext cx="4866994" cy="3403552"/>
                    </a:xfrm>
                    <a:prstGeom prst="rect">
                      <a:avLst/>
                    </a:prstGeom>
                  </pic:spPr>
                </pic:pic>
              </a:graphicData>
            </a:graphic>
          </wp:inline>
        </w:drawing>
      </w:r>
    </w:p>
    <w:p w14:paraId="7B88D183" w14:textId="77777777" w:rsidR="00444152" w:rsidRPr="00444152" w:rsidRDefault="00444152" w:rsidP="00444152">
      <w:pPr>
        <w:pStyle w:val="ListParagraph"/>
        <w:spacing w:line="360" w:lineRule="auto"/>
        <w:ind w:left="1440"/>
        <w:jc w:val="both"/>
        <w:rPr>
          <w:rFonts w:ascii="Arial" w:hAnsi="Arial" w:cs="Arial"/>
          <w:sz w:val="24"/>
          <w:szCs w:val="24"/>
        </w:rPr>
      </w:pPr>
    </w:p>
    <w:p w14:paraId="2214579D" w14:textId="0825307A" w:rsidR="00683B64" w:rsidRDefault="00E53CCE" w:rsidP="006C3B1C">
      <w:pPr>
        <w:pStyle w:val="ListParagraph"/>
        <w:numPr>
          <w:ilvl w:val="0"/>
          <w:numId w:val="36"/>
        </w:numPr>
        <w:spacing w:line="360" w:lineRule="auto"/>
        <w:jc w:val="both"/>
        <w:rPr>
          <w:rFonts w:ascii="Arial" w:hAnsi="Arial" w:cs="Arial"/>
          <w:sz w:val="24"/>
          <w:szCs w:val="24"/>
          <w:lang w:val="fi-FI"/>
        </w:rPr>
      </w:pPr>
      <w:r w:rsidRPr="00E53CCE">
        <w:rPr>
          <w:rFonts w:ascii="Arial" w:hAnsi="Arial" w:cs="Arial"/>
          <w:sz w:val="24"/>
          <w:szCs w:val="24"/>
          <w:lang w:val="fi-FI"/>
        </w:rPr>
        <w:t>Jika pengaturan sudah sesuai klik Syn</w:t>
      </w:r>
      <w:r>
        <w:rPr>
          <w:rFonts w:ascii="Arial" w:hAnsi="Arial" w:cs="Arial"/>
          <w:sz w:val="24"/>
          <w:szCs w:val="24"/>
          <w:lang w:val="fi-FI"/>
        </w:rPr>
        <w:t>c</w:t>
      </w:r>
    </w:p>
    <w:p w14:paraId="3A56AB81" w14:textId="4785BA9D" w:rsidR="00E53CCE" w:rsidRPr="00E53CCE" w:rsidRDefault="00E53CCE" w:rsidP="00E53CCE">
      <w:pPr>
        <w:pStyle w:val="ListParagraph"/>
        <w:spacing w:line="360" w:lineRule="auto"/>
        <w:ind w:left="1440"/>
        <w:jc w:val="both"/>
        <w:rPr>
          <w:rFonts w:ascii="Arial" w:hAnsi="Arial" w:cs="Arial"/>
          <w:sz w:val="24"/>
          <w:szCs w:val="24"/>
          <w:lang w:val="fi-FI"/>
        </w:rPr>
      </w:pPr>
      <w:r w:rsidRPr="00E53CCE">
        <w:rPr>
          <w:rFonts w:ascii="Arial" w:hAnsi="Arial" w:cs="Arial"/>
          <w:noProof/>
          <w:sz w:val="24"/>
          <w:szCs w:val="24"/>
          <w:lang w:val="fi-FI"/>
        </w:rPr>
        <w:drawing>
          <wp:inline distT="0" distB="0" distL="0" distR="0" wp14:anchorId="7054F8F1" wp14:editId="6311A95F">
            <wp:extent cx="4862830" cy="3417881"/>
            <wp:effectExtent l="0" t="0" r="0" b="0"/>
            <wp:docPr id="13053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36843" name=""/>
                    <pic:cNvPicPr/>
                  </pic:nvPicPr>
                  <pic:blipFill>
                    <a:blip r:embed="rId175"/>
                    <a:stretch>
                      <a:fillRect/>
                    </a:stretch>
                  </pic:blipFill>
                  <pic:spPr>
                    <a:xfrm>
                      <a:off x="0" y="0"/>
                      <a:ext cx="4869946" cy="3422882"/>
                    </a:xfrm>
                    <a:prstGeom prst="rect">
                      <a:avLst/>
                    </a:prstGeom>
                  </pic:spPr>
                </pic:pic>
              </a:graphicData>
            </a:graphic>
          </wp:inline>
        </w:drawing>
      </w:r>
    </w:p>
    <w:p w14:paraId="0283720C" w14:textId="73C4557A" w:rsidR="00683B64" w:rsidRDefault="00E53CCE"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Proses sinkronisasi akan berlangsung</w:t>
      </w:r>
    </w:p>
    <w:p w14:paraId="5A586AFB" w14:textId="71297BC6" w:rsidR="00E53CCE" w:rsidRDefault="00E53CCE" w:rsidP="00E53CCE">
      <w:pPr>
        <w:pStyle w:val="ListParagraph"/>
        <w:spacing w:line="360" w:lineRule="auto"/>
        <w:ind w:left="1440"/>
        <w:jc w:val="both"/>
        <w:rPr>
          <w:rFonts w:ascii="Arial" w:hAnsi="Arial" w:cs="Arial"/>
          <w:sz w:val="24"/>
          <w:szCs w:val="24"/>
        </w:rPr>
      </w:pPr>
      <w:r w:rsidRPr="00E53CCE">
        <w:rPr>
          <w:rFonts w:ascii="Arial" w:hAnsi="Arial" w:cs="Arial"/>
          <w:noProof/>
          <w:sz w:val="24"/>
          <w:szCs w:val="24"/>
        </w:rPr>
        <w:lastRenderedPageBreak/>
        <w:drawing>
          <wp:inline distT="0" distB="0" distL="0" distR="0" wp14:anchorId="5F7E3D4F" wp14:editId="5E8065B0">
            <wp:extent cx="4794250" cy="3438199"/>
            <wp:effectExtent l="0" t="0" r="6350" b="0"/>
            <wp:docPr id="10088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76573" name=""/>
                    <pic:cNvPicPr/>
                  </pic:nvPicPr>
                  <pic:blipFill>
                    <a:blip r:embed="rId176"/>
                    <a:stretch>
                      <a:fillRect/>
                    </a:stretch>
                  </pic:blipFill>
                  <pic:spPr>
                    <a:xfrm>
                      <a:off x="0" y="0"/>
                      <a:ext cx="4809530" cy="3449157"/>
                    </a:xfrm>
                    <a:prstGeom prst="rect">
                      <a:avLst/>
                    </a:prstGeom>
                  </pic:spPr>
                </pic:pic>
              </a:graphicData>
            </a:graphic>
          </wp:inline>
        </w:drawing>
      </w:r>
    </w:p>
    <w:p w14:paraId="24E45316" w14:textId="77777777" w:rsidR="00E53CCE" w:rsidRDefault="00E53CCE" w:rsidP="00E53CCE">
      <w:pPr>
        <w:pStyle w:val="ListParagraph"/>
        <w:spacing w:line="360" w:lineRule="auto"/>
        <w:ind w:left="1440"/>
        <w:jc w:val="both"/>
        <w:rPr>
          <w:rFonts w:ascii="Arial" w:hAnsi="Arial" w:cs="Arial"/>
          <w:sz w:val="24"/>
          <w:szCs w:val="24"/>
        </w:rPr>
      </w:pPr>
    </w:p>
    <w:p w14:paraId="635BDC5A" w14:textId="28988C76" w:rsidR="00683B64" w:rsidRDefault="00E53CCE" w:rsidP="006C3B1C">
      <w:pPr>
        <w:pStyle w:val="ListParagraph"/>
        <w:numPr>
          <w:ilvl w:val="0"/>
          <w:numId w:val="36"/>
        </w:numPr>
        <w:spacing w:line="360" w:lineRule="auto"/>
        <w:jc w:val="both"/>
        <w:rPr>
          <w:rFonts w:ascii="Arial" w:hAnsi="Arial" w:cs="Arial"/>
          <w:sz w:val="24"/>
          <w:szCs w:val="24"/>
          <w:lang w:val="fi-FI"/>
        </w:rPr>
      </w:pPr>
      <w:r w:rsidRPr="00E53CCE">
        <w:rPr>
          <w:rFonts w:ascii="Arial" w:hAnsi="Arial" w:cs="Arial"/>
          <w:sz w:val="24"/>
          <w:szCs w:val="24"/>
          <w:lang w:val="fi-FI"/>
        </w:rPr>
        <w:t>Jika sudah selesai kita b</w:t>
      </w:r>
      <w:r>
        <w:rPr>
          <w:rFonts w:ascii="Arial" w:hAnsi="Arial" w:cs="Arial"/>
          <w:sz w:val="24"/>
          <w:szCs w:val="24"/>
          <w:lang w:val="fi-FI"/>
        </w:rPr>
        <w:t>isa melihat di repository atau di space GitBook</w:t>
      </w:r>
    </w:p>
    <w:p w14:paraId="6CFF2E8D" w14:textId="25FD5C6A" w:rsidR="00E53CCE" w:rsidRDefault="00E53CCE" w:rsidP="00E53CCE">
      <w:pPr>
        <w:pStyle w:val="ListParagraph"/>
        <w:spacing w:line="360" w:lineRule="auto"/>
        <w:ind w:left="1440"/>
        <w:jc w:val="both"/>
        <w:rPr>
          <w:rFonts w:ascii="Arial" w:hAnsi="Arial" w:cs="Arial"/>
          <w:sz w:val="24"/>
          <w:szCs w:val="24"/>
          <w:lang w:val="fi-FI"/>
        </w:rPr>
      </w:pPr>
      <w:r w:rsidRPr="00E53CCE">
        <w:rPr>
          <w:rFonts w:ascii="Arial" w:hAnsi="Arial" w:cs="Arial"/>
          <w:noProof/>
          <w:sz w:val="24"/>
          <w:szCs w:val="24"/>
          <w:lang w:val="fi-FI"/>
        </w:rPr>
        <w:drawing>
          <wp:inline distT="0" distB="0" distL="0" distR="0" wp14:anchorId="03CF2654" wp14:editId="0BCB6583">
            <wp:extent cx="4866376" cy="3429000"/>
            <wp:effectExtent l="0" t="0" r="0" b="0"/>
            <wp:docPr id="129529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7254" name=""/>
                    <pic:cNvPicPr/>
                  </pic:nvPicPr>
                  <pic:blipFill>
                    <a:blip r:embed="rId177"/>
                    <a:stretch>
                      <a:fillRect/>
                    </a:stretch>
                  </pic:blipFill>
                  <pic:spPr>
                    <a:xfrm>
                      <a:off x="0" y="0"/>
                      <a:ext cx="4874717" cy="3434877"/>
                    </a:xfrm>
                    <a:prstGeom prst="rect">
                      <a:avLst/>
                    </a:prstGeom>
                  </pic:spPr>
                </pic:pic>
              </a:graphicData>
            </a:graphic>
          </wp:inline>
        </w:drawing>
      </w:r>
    </w:p>
    <w:p w14:paraId="1922CD33" w14:textId="77777777" w:rsidR="00E53CCE" w:rsidRPr="00E53CCE" w:rsidRDefault="00E53CCE" w:rsidP="00E53CCE">
      <w:pPr>
        <w:pStyle w:val="ListParagraph"/>
        <w:spacing w:line="360" w:lineRule="auto"/>
        <w:ind w:left="1440"/>
        <w:jc w:val="both"/>
        <w:rPr>
          <w:rFonts w:ascii="Arial" w:hAnsi="Arial" w:cs="Arial"/>
          <w:sz w:val="24"/>
          <w:szCs w:val="24"/>
          <w:lang w:val="fi-FI"/>
        </w:rPr>
      </w:pPr>
    </w:p>
    <w:p w14:paraId="6B489B93" w14:textId="2B7DAB9B" w:rsidR="00E53CCE" w:rsidRDefault="00E53CCE" w:rsidP="006C3B1C">
      <w:pPr>
        <w:pStyle w:val="ListParagraph"/>
        <w:numPr>
          <w:ilvl w:val="0"/>
          <w:numId w:val="36"/>
        </w:numPr>
        <w:spacing w:line="360" w:lineRule="auto"/>
        <w:jc w:val="both"/>
        <w:rPr>
          <w:rFonts w:ascii="Arial" w:hAnsi="Arial" w:cs="Arial"/>
          <w:sz w:val="24"/>
          <w:szCs w:val="24"/>
        </w:rPr>
      </w:pPr>
      <w:r>
        <w:rPr>
          <w:rFonts w:ascii="Arial" w:hAnsi="Arial" w:cs="Arial"/>
          <w:sz w:val="24"/>
          <w:szCs w:val="24"/>
        </w:rPr>
        <w:t>Hasil dari GitBook akan muncul di repository GitHub</w:t>
      </w:r>
    </w:p>
    <w:p w14:paraId="538610AF" w14:textId="3D37A612" w:rsidR="00E53CCE" w:rsidRDefault="00E53CCE" w:rsidP="00E53CCE">
      <w:pPr>
        <w:pStyle w:val="ListParagraph"/>
        <w:spacing w:line="360" w:lineRule="auto"/>
        <w:ind w:left="1440"/>
        <w:jc w:val="both"/>
        <w:rPr>
          <w:rFonts w:ascii="Arial" w:hAnsi="Arial" w:cs="Arial"/>
          <w:sz w:val="24"/>
          <w:szCs w:val="24"/>
        </w:rPr>
      </w:pPr>
      <w:r w:rsidRPr="00E53CCE">
        <w:rPr>
          <w:rFonts w:ascii="Arial" w:hAnsi="Arial" w:cs="Arial"/>
          <w:noProof/>
          <w:sz w:val="24"/>
          <w:szCs w:val="24"/>
        </w:rPr>
        <w:lastRenderedPageBreak/>
        <w:drawing>
          <wp:inline distT="0" distB="0" distL="0" distR="0" wp14:anchorId="1AEAC7CC" wp14:editId="1CFEDA4C">
            <wp:extent cx="4771390" cy="2621463"/>
            <wp:effectExtent l="0" t="0" r="0" b="7620"/>
            <wp:docPr id="146122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4079" name=""/>
                    <pic:cNvPicPr/>
                  </pic:nvPicPr>
                  <pic:blipFill>
                    <a:blip r:embed="rId178"/>
                    <a:stretch>
                      <a:fillRect/>
                    </a:stretch>
                  </pic:blipFill>
                  <pic:spPr>
                    <a:xfrm>
                      <a:off x="0" y="0"/>
                      <a:ext cx="4780047" cy="2626219"/>
                    </a:xfrm>
                    <a:prstGeom prst="rect">
                      <a:avLst/>
                    </a:prstGeom>
                  </pic:spPr>
                </pic:pic>
              </a:graphicData>
            </a:graphic>
          </wp:inline>
        </w:drawing>
      </w:r>
    </w:p>
    <w:p w14:paraId="2FA8D96F" w14:textId="77777777" w:rsidR="0019268E" w:rsidRPr="00005753" w:rsidRDefault="0019268E" w:rsidP="00AC1A44">
      <w:pPr>
        <w:pStyle w:val="ListParagraph"/>
        <w:spacing w:line="360" w:lineRule="auto"/>
        <w:ind w:left="1080"/>
        <w:jc w:val="both"/>
        <w:rPr>
          <w:rFonts w:ascii="Arial" w:hAnsi="Arial" w:cs="Arial"/>
          <w:sz w:val="24"/>
          <w:szCs w:val="24"/>
        </w:rPr>
      </w:pPr>
    </w:p>
    <w:p w14:paraId="04266D0A" w14:textId="4D4F2DA2" w:rsidR="0002636D" w:rsidRPr="003D6245" w:rsidRDefault="003D6245" w:rsidP="003D6245">
      <w:pPr>
        <w:pStyle w:val="ListParagraph"/>
        <w:numPr>
          <w:ilvl w:val="0"/>
          <w:numId w:val="28"/>
        </w:numPr>
        <w:spacing w:line="360" w:lineRule="auto"/>
        <w:jc w:val="both"/>
        <w:rPr>
          <w:rFonts w:ascii="Arial" w:hAnsi="Arial" w:cs="Arial"/>
          <w:sz w:val="24"/>
          <w:szCs w:val="24"/>
          <w:lang w:val="fi-FI"/>
        </w:rPr>
      </w:pPr>
      <w:r w:rsidRPr="003D6245">
        <w:rPr>
          <w:rFonts w:ascii="Arial" w:hAnsi="Arial" w:cs="Arial"/>
          <w:sz w:val="24"/>
          <w:szCs w:val="24"/>
        </w:rPr>
        <w:t>Kolaborasi dalam Dokumentasi GitBook</w:t>
      </w:r>
    </w:p>
    <w:p w14:paraId="36373C6B" w14:textId="34A987E4" w:rsidR="003D6245" w:rsidRDefault="00EA150C" w:rsidP="002E04CF">
      <w:pPr>
        <w:pStyle w:val="ListParagraph"/>
        <w:numPr>
          <w:ilvl w:val="0"/>
          <w:numId w:val="33"/>
        </w:numPr>
        <w:spacing w:line="360" w:lineRule="auto"/>
        <w:jc w:val="both"/>
        <w:rPr>
          <w:rFonts w:ascii="Arial" w:hAnsi="Arial" w:cs="Arial"/>
          <w:sz w:val="24"/>
          <w:szCs w:val="24"/>
        </w:rPr>
      </w:pPr>
      <w:r w:rsidRPr="00EA150C">
        <w:rPr>
          <w:rFonts w:ascii="Arial" w:hAnsi="Arial" w:cs="Arial"/>
          <w:sz w:val="24"/>
          <w:szCs w:val="24"/>
        </w:rPr>
        <w:t>Menambahkan Anggota Tim di GitBook</w:t>
      </w:r>
    </w:p>
    <w:p w14:paraId="0D094A62" w14:textId="0F0FA612" w:rsidR="00EA150C" w:rsidRDefault="00DF2281" w:rsidP="00DF2281">
      <w:pPr>
        <w:pStyle w:val="ListParagraph"/>
        <w:numPr>
          <w:ilvl w:val="0"/>
          <w:numId w:val="34"/>
        </w:numPr>
        <w:spacing w:line="360" w:lineRule="auto"/>
        <w:jc w:val="both"/>
        <w:rPr>
          <w:rFonts w:ascii="Arial" w:hAnsi="Arial" w:cs="Arial"/>
          <w:sz w:val="24"/>
          <w:szCs w:val="24"/>
        </w:rPr>
      </w:pPr>
      <w:r>
        <w:rPr>
          <w:rFonts w:ascii="Arial" w:hAnsi="Arial" w:cs="Arial"/>
          <w:sz w:val="24"/>
          <w:szCs w:val="24"/>
        </w:rPr>
        <w:t>Klik share pada projek</w:t>
      </w:r>
    </w:p>
    <w:p w14:paraId="2FD8FC19" w14:textId="0735F842" w:rsidR="00DF2281" w:rsidRDefault="00DF2281" w:rsidP="00DF2281">
      <w:pPr>
        <w:pStyle w:val="ListParagraph"/>
        <w:spacing w:line="360" w:lineRule="auto"/>
        <w:ind w:left="1800"/>
        <w:jc w:val="both"/>
        <w:rPr>
          <w:rFonts w:ascii="Arial" w:hAnsi="Arial" w:cs="Arial"/>
          <w:sz w:val="24"/>
          <w:szCs w:val="24"/>
        </w:rPr>
      </w:pPr>
      <w:r>
        <w:rPr>
          <w:noProof/>
        </w:rPr>
        <w:drawing>
          <wp:inline distT="0" distB="0" distL="0" distR="0" wp14:anchorId="3C81A3C4" wp14:editId="703C5490">
            <wp:extent cx="4542790" cy="896378"/>
            <wp:effectExtent l="0" t="0" r="0" b="0"/>
            <wp:docPr id="176226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66452" name=""/>
                    <pic:cNvPicPr/>
                  </pic:nvPicPr>
                  <pic:blipFill>
                    <a:blip r:embed="rId168"/>
                    <a:stretch>
                      <a:fillRect/>
                    </a:stretch>
                  </pic:blipFill>
                  <pic:spPr>
                    <a:xfrm>
                      <a:off x="0" y="0"/>
                      <a:ext cx="4600326" cy="907731"/>
                    </a:xfrm>
                    <a:prstGeom prst="rect">
                      <a:avLst/>
                    </a:prstGeom>
                  </pic:spPr>
                </pic:pic>
              </a:graphicData>
            </a:graphic>
          </wp:inline>
        </w:drawing>
      </w:r>
    </w:p>
    <w:p w14:paraId="76279206" w14:textId="1084F8AC" w:rsidR="00DF2281" w:rsidRDefault="00DF2281" w:rsidP="00DF2281">
      <w:pPr>
        <w:pStyle w:val="ListParagraph"/>
        <w:numPr>
          <w:ilvl w:val="0"/>
          <w:numId w:val="34"/>
        </w:numPr>
        <w:spacing w:line="360" w:lineRule="auto"/>
        <w:jc w:val="both"/>
        <w:rPr>
          <w:rFonts w:ascii="Arial" w:hAnsi="Arial" w:cs="Arial"/>
          <w:sz w:val="24"/>
          <w:szCs w:val="24"/>
        </w:rPr>
      </w:pPr>
      <w:r w:rsidRPr="00DF2281">
        <w:rPr>
          <w:rFonts w:ascii="Arial" w:hAnsi="Arial" w:cs="Arial"/>
          <w:sz w:val="24"/>
          <w:szCs w:val="24"/>
        </w:rPr>
        <w:t>Kita dapat memasukan username atau email github untuk mengunda</w:t>
      </w:r>
      <w:r>
        <w:rPr>
          <w:rFonts w:ascii="Arial" w:hAnsi="Arial" w:cs="Arial"/>
          <w:sz w:val="24"/>
          <w:szCs w:val="24"/>
        </w:rPr>
        <w:t>ng kolaborator dan bisa juga menggunakan link.</w:t>
      </w:r>
    </w:p>
    <w:p w14:paraId="5980BD76" w14:textId="6C11CCB6" w:rsidR="00DF2281" w:rsidRPr="00DF2281" w:rsidRDefault="00DF2281" w:rsidP="00DF2281">
      <w:pPr>
        <w:pStyle w:val="ListParagraph"/>
        <w:spacing w:line="360" w:lineRule="auto"/>
        <w:ind w:left="1800"/>
        <w:jc w:val="both"/>
        <w:rPr>
          <w:rFonts w:ascii="Arial" w:hAnsi="Arial" w:cs="Arial"/>
          <w:sz w:val="24"/>
          <w:szCs w:val="24"/>
        </w:rPr>
      </w:pPr>
      <w:r w:rsidRPr="00DF2281">
        <w:rPr>
          <w:rFonts w:ascii="Arial" w:hAnsi="Arial" w:cs="Arial"/>
          <w:noProof/>
          <w:sz w:val="24"/>
          <w:szCs w:val="24"/>
        </w:rPr>
        <w:lastRenderedPageBreak/>
        <w:drawing>
          <wp:inline distT="0" distB="0" distL="0" distR="0" wp14:anchorId="01E75031" wp14:editId="729FC164">
            <wp:extent cx="4603750" cy="4144701"/>
            <wp:effectExtent l="0" t="0" r="6350" b="8255"/>
            <wp:docPr id="93857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7597" name=""/>
                    <pic:cNvPicPr/>
                  </pic:nvPicPr>
                  <pic:blipFill>
                    <a:blip r:embed="rId179"/>
                    <a:stretch>
                      <a:fillRect/>
                    </a:stretch>
                  </pic:blipFill>
                  <pic:spPr>
                    <a:xfrm>
                      <a:off x="0" y="0"/>
                      <a:ext cx="4616515" cy="4156193"/>
                    </a:xfrm>
                    <a:prstGeom prst="rect">
                      <a:avLst/>
                    </a:prstGeom>
                  </pic:spPr>
                </pic:pic>
              </a:graphicData>
            </a:graphic>
          </wp:inline>
        </w:drawing>
      </w:r>
    </w:p>
    <w:p w14:paraId="619ED82B" w14:textId="4D356766" w:rsidR="00DF2281" w:rsidRDefault="00DF2281" w:rsidP="00DF2281">
      <w:pPr>
        <w:pStyle w:val="ListParagraph"/>
        <w:numPr>
          <w:ilvl w:val="0"/>
          <w:numId w:val="34"/>
        </w:numPr>
        <w:spacing w:line="360" w:lineRule="auto"/>
        <w:jc w:val="both"/>
        <w:rPr>
          <w:rFonts w:ascii="Arial" w:hAnsi="Arial" w:cs="Arial"/>
          <w:sz w:val="24"/>
          <w:szCs w:val="24"/>
        </w:rPr>
      </w:pPr>
      <w:r>
        <w:rPr>
          <w:rFonts w:ascii="Arial" w:hAnsi="Arial" w:cs="Arial"/>
          <w:sz w:val="24"/>
          <w:szCs w:val="24"/>
        </w:rPr>
        <w:t>Gitbook memiliki beberapa level hak akses pengguna :</w:t>
      </w:r>
    </w:p>
    <w:p w14:paraId="09D354AE" w14:textId="6F071586" w:rsidR="00DF2281" w:rsidRDefault="000B2E93" w:rsidP="00DF2281">
      <w:pPr>
        <w:pStyle w:val="ListParagraph"/>
        <w:spacing w:line="360" w:lineRule="auto"/>
        <w:ind w:left="1800"/>
        <w:jc w:val="both"/>
        <w:rPr>
          <w:rFonts w:ascii="Arial" w:hAnsi="Arial" w:cs="Arial"/>
          <w:sz w:val="24"/>
          <w:szCs w:val="24"/>
        </w:rPr>
      </w:pPr>
      <w:r w:rsidRPr="000B2E93">
        <w:rPr>
          <w:rFonts w:ascii="Arial" w:hAnsi="Arial" w:cs="Arial"/>
          <w:noProof/>
          <w:sz w:val="24"/>
          <w:szCs w:val="24"/>
        </w:rPr>
        <w:drawing>
          <wp:inline distT="0" distB="0" distL="0" distR="0" wp14:anchorId="7DD1B0DC" wp14:editId="707AD970">
            <wp:extent cx="3448531" cy="3200847"/>
            <wp:effectExtent l="0" t="0" r="0" b="0"/>
            <wp:docPr id="86673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1881" name=""/>
                    <pic:cNvPicPr/>
                  </pic:nvPicPr>
                  <pic:blipFill>
                    <a:blip r:embed="rId180"/>
                    <a:stretch>
                      <a:fillRect/>
                    </a:stretch>
                  </pic:blipFill>
                  <pic:spPr>
                    <a:xfrm>
                      <a:off x="0" y="0"/>
                      <a:ext cx="3448531" cy="3200847"/>
                    </a:xfrm>
                    <a:prstGeom prst="rect">
                      <a:avLst/>
                    </a:prstGeom>
                  </pic:spPr>
                </pic:pic>
              </a:graphicData>
            </a:graphic>
          </wp:inline>
        </w:drawing>
      </w:r>
    </w:p>
    <w:tbl>
      <w:tblPr>
        <w:tblStyle w:val="GridTable4-Accent6"/>
        <w:tblW w:w="7267" w:type="dxa"/>
        <w:tblInd w:w="1696" w:type="dxa"/>
        <w:tblLook w:val="04A0" w:firstRow="1" w:lastRow="0" w:firstColumn="1" w:lastColumn="0" w:noHBand="0" w:noVBand="1"/>
      </w:tblPr>
      <w:tblGrid>
        <w:gridCol w:w="1881"/>
        <w:gridCol w:w="5386"/>
      </w:tblGrid>
      <w:tr w:rsidR="000B2E93" w:rsidRPr="000B2E93" w14:paraId="0121E37D" w14:textId="77777777" w:rsidTr="00CA0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0B67ECF2" w14:textId="216D2FF0" w:rsidR="000B2E93" w:rsidRPr="009B4963" w:rsidRDefault="000B2E93" w:rsidP="000B2E93">
            <w:pPr>
              <w:pStyle w:val="ListParagraph"/>
              <w:spacing w:line="360" w:lineRule="auto"/>
              <w:ind w:left="0"/>
              <w:jc w:val="center"/>
              <w:rPr>
                <w:rFonts w:ascii="Arial" w:hAnsi="Arial" w:cs="Arial"/>
                <w:sz w:val="24"/>
                <w:szCs w:val="24"/>
              </w:rPr>
            </w:pPr>
            <w:r w:rsidRPr="009B4963">
              <w:rPr>
                <w:rFonts w:ascii="Arial" w:hAnsi="Arial" w:cs="Arial"/>
                <w:color w:val="000000"/>
                <w:sz w:val="24"/>
                <w:szCs w:val="24"/>
              </w:rPr>
              <w:t>Level Akses</w:t>
            </w:r>
          </w:p>
        </w:tc>
        <w:tc>
          <w:tcPr>
            <w:tcW w:w="5386" w:type="dxa"/>
          </w:tcPr>
          <w:p w14:paraId="2CF9AB00" w14:textId="74D4C3A8" w:rsidR="000B2E93" w:rsidRPr="009B4963" w:rsidRDefault="000B2E93" w:rsidP="000B2E9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9B4963">
              <w:rPr>
                <w:rFonts w:ascii="Arial" w:hAnsi="Arial" w:cs="Arial"/>
                <w:color w:val="000000"/>
                <w:sz w:val="24"/>
                <w:szCs w:val="24"/>
              </w:rPr>
              <w:t>Hak Akses</w:t>
            </w:r>
          </w:p>
        </w:tc>
      </w:tr>
      <w:tr w:rsidR="000B2E93" w:rsidRPr="000B2E93" w14:paraId="677ED183" w14:textId="77777777" w:rsidTr="00CA0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0C20E6A3" w14:textId="2162EA16" w:rsidR="000B2E93" w:rsidRPr="000B2E93" w:rsidRDefault="000B2E93" w:rsidP="000B2E93">
            <w:pPr>
              <w:pStyle w:val="ListParagraph"/>
              <w:spacing w:line="360" w:lineRule="auto"/>
              <w:ind w:left="0"/>
              <w:jc w:val="both"/>
              <w:rPr>
                <w:rFonts w:ascii="Arial" w:hAnsi="Arial" w:cs="Arial"/>
                <w:sz w:val="24"/>
                <w:szCs w:val="24"/>
              </w:rPr>
            </w:pPr>
            <w:r w:rsidRPr="000B2E93">
              <w:rPr>
                <w:rFonts w:ascii="Arial" w:hAnsi="Arial" w:cs="Arial"/>
                <w:b w:val="0"/>
                <w:bCs w:val="0"/>
                <w:color w:val="000000"/>
                <w:sz w:val="24"/>
                <w:szCs w:val="24"/>
              </w:rPr>
              <w:t>Owner</w:t>
            </w:r>
          </w:p>
        </w:tc>
        <w:tc>
          <w:tcPr>
            <w:tcW w:w="5386" w:type="dxa"/>
          </w:tcPr>
          <w:p w14:paraId="653CC5D8" w14:textId="6ABB10C0" w:rsidR="000B2E93" w:rsidRPr="000B2E93" w:rsidRDefault="000B2E93" w:rsidP="000B2E9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B2E93">
              <w:rPr>
                <w:rFonts w:ascii="Arial" w:hAnsi="Arial" w:cs="Arial"/>
                <w:color w:val="000000"/>
                <w:sz w:val="24"/>
                <w:szCs w:val="24"/>
              </w:rPr>
              <w:t>Mengelola semua pengaturan dan anggota tim</w:t>
            </w:r>
          </w:p>
        </w:tc>
      </w:tr>
      <w:tr w:rsidR="000B2E93" w:rsidRPr="000B2E93" w14:paraId="6951654A" w14:textId="77777777" w:rsidTr="00CA00E7">
        <w:tc>
          <w:tcPr>
            <w:cnfStyle w:val="001000000000" w:firstRow="0" w:lastRow="0" w:firstColumn="1" w:lastColumn="0" w:oddVBand="0" w:evenVBand="0" w:oddHBand="0" w:evenHBand="0" w:firstRowFirstColumn="0" w:firstRowLastColumn="0" w:lastRowFirstColumn="0" w:lastRowLastColumn="0"/>
            <w:tcW w:w="1881" w:type="dxa"/>
          </w:tcPr>
          <w:p w14:paraId="07386F40" w14:textId="257E8FE3" w:rsidR="000B2E93" w:rsidRPr="000B2E93" w:rsidRDefault="000B2E93" w:rsidP="000B2E93">
            <w:pPr>
              <w:pStyle w:val="ListParagraph"/>
              <w:spacing w:line="360" w:lineRule="auto"/>
              <w:ind w:left="0"/>
              <w:jc w:val="both"/>
              <w:rPr>
                <w:rFonts w:ascii="Arial" w:hAnsi="Arial" w:cs="Arial"/>
                <w:sz w:val="24"/>
                <w:szCs w:val="24"/>
              </w:rPr>
            </w:pPr>
            <w:r w:rsidRPr="000B2E93">
              <w:rPr>
                <w:rFonts w:ascii="Arial" w:hAnsi="Arial" w:cs="Arial"/>
                <w:b w:val="0"/>
                <w:bCs w:val="0"/>
                <w:color w:val="000000"/>
                <w:sz w:val="24"/>
                <w:szCs w:val="24"/>
              </w:rPr>
              <w:t>Admin</w:t>
            </w:r>
          </w:p>
        </w:tc>
        <w:tc>
          <w:tcPr>
            <w:tcW w:w="5386" w:type="dxa"/>
          </w:tcPr>
          <w:p w14:paraId="1B10A9DE" w14:textId="0362ADCB" w:rsidR="000B2E93" w:rsidRPr="000B2E93" w:rsidRDefault="000B2E93" w:rsidP="000B2E9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B2E93">
              <w:rPr>
                <w:rFonts w:ascii="Arial" w:hAnsi="Arial" w:cs="Arial"/>
                <w:color w:val="000000"/>
                <w:sz w:val="24"/>
                <w:szCs w:val="24"/>
              </w:rPr>
              <w:t>Mengedit dokumentasi dan mengelola repository</w:t>
            </w:r>
          </w:p>
        </w:tc>
      </w:tr>
      <w:tr w:rsidR="000B2E93" w:rsidRPr="000B2E93" w14:paraId="1E63337B" w14:textId="77777777" w:rsidTr="00CA00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14:paraId="72A7B833" w14:textId="7BB1EC4E" w:rsidR="000B2E93" w:rsidRPr="000B2E93" w:rsidRDefault="000B2E93" w:rsidP="000B2E93">
            <w:pPr>
              <w:pStyle w:val="ListParagraph"/>
              <w:spacing w:line="360" w:lineRule="auto"/>
              <w:ind w:left="0"/>
              <w:jc w:val="both"/>
              <w:rPr>
                <w:rFonts w:ascii="Arial" w:hAnsi="Arial" w:cs="Arial"/>
                <w:sz w:val="24"/>
                <w:szCs w:val="24"/>
              </w:rPr>
            </w:pPr>
            <w:r w:rsidRPr="000B2E93">
              <w:rPr>
                <w:rFonts w:ascii="Arial" w:hAnsi="Arial" w:cs="Arial"/>
                <w:b w:val="0"/>
                <w:bCs w:val="0"/>
                <w:color w:val="000000"/>
                <w:sz w:val="24"/>
                <w:szCs w:val="24"/>
              </w:rPr>
              <w:lastRenderedPageBreak/>
              <w:t>Editor</w:t>
            </w:r>
          </w:p>
        </w:tc>
        <w:tc>
          <w:tcPr>
            <w:tcW w:w="5386" w:type="dxa"/>
          </w:tcPr>
          <w:p w14:paraId="27526115" w14:textId="73C368F0" w:rsidR="000B2E93" w:rsidRPr="000B2E93" w:rsidRDefault="000B2E93" w:rsidP="000B2E9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B2E93">
              <w:rPr>
                <w:rFonts w:ascii="Arial" w:hAnsi="Arial" w:cs="Arial"/>
                <w:color w:val="000000"/>
                <w:sz w:val="24"/>
                <w:szCs w:val="24"/>
              </w:rPr>
              <w:t>Hanya bisa mengedit dokumentasi</w:t>
            </w:r>
          </w:p>
        </w:tc>
      </w:tr>
      <w:tr w:rsidR="000B2E93" w:rsidRPr="000B2E93" w14:paraId="607D919C" w14:textId="77777777" w:rsidTr="00CA00E7">
        <w:tc>
          <w:tcPr>
            <w:cnfStyle w:val="001000000000" w:firstRow="0" w:lastRow="0" w:firstColumn="1" w:lastColumn="0" w:oddVBand="0" w:evenVBand="0" w:oddHBand="0" w:evenHBand="0" w:firstRowFirstColumn="0" w:firstRowLastColumn="0" w:lastRowFirstColumn="0" w:lastRowLastColumn="0"/>
            <w:tcW w:w="1881" w:type="dxa"/>
          </w:tcPr>
          <w:p w14:paraId="5EBAA8C8" w14:textId="2A9DC217" w:rsidR="000B2E93" w:rsidRPr="000B2E93" w:rsidRDefault="000B2E93" w:rsidP="000B2E93">
            <w:pPr>
              <w:pStyle w:val="ListParagraph"/>
              <w:spacing w:line="360" w:lineRule="auto"/>
              <w:ind w:left="0"/>
              <w:jc w:val="both"/>
              <w:rPr>
                <w:rFonts w:ascii="Arial" w:hAnsi="Arial" w:cs="Arial"/>
                <w:sz w:val="24"/>
                <w:szCs w:val="24"/>
              </w:rPr>
            </w:pPr>
            <w:r w:rsidRPr="000B2E93">
              <w:rPr>
                <w:rFonts w:ascii="Arial" w:hAnsi="Arial" w:cs="Arial"/>
                <w:b w:val="0"/>
                <w:bCs w:val="0"/>
                <w:color w:val="000000"/>
                <w:sz w:val="24"/>
                <w:szCs w:val="24"/>
              </w:rPr>
              <w:t>Viewer</w:t>
            </w:r>
          </w:p>
        </w:tc>
        <w:tc>
          <w:tcPr>
            <w:tcW w:w="5386" w:type="dxa"/>
          </w:tcPr>
          <w:p w14:paraId="39E9FC37" w14:textId="012BAC6C" w:rsidR="000B2E93" w:rsidRPr="000B2E93" w:rsidRDefault="000B2E93" w:rsidP="000B2E9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B2E93">
              <w:rPr>
                <w:rFonts w:ascii="Arial" w:hAnsi="Arial" w:cs="Arial"/>
                <w:color w:val="000000"/>
                <w:sz w:val="24"/>
                <w:szCs w:val="24"/>
              </w:rPr>
              <w:t>Hanya bisa melihat dokumentasi</w:t>
            </w:r>
          </w:p>
        </w:tc>
      </w:tr>
    </w:tbl>
    <w:p w14:paraId="2418D683" w14:textId="77777777" w:rsidR="00DF2281" w:rsidRDefault="00DF2281" w:rsidP="00DF2281">
      <w:pPr>
        <w:pStyle w:val="ListParagraph"/>
        <w:spacing w:line="360" w:lineRule="auto"/>
        <w:ind w:left="1800"/>
        <w:jc w:val="both"/>
        <w:rPr>
          <w:rFonts w:ascii="Arial" w:hAnsi="Arial" w:cs="Arial"/>
          <w:sz w:val="24"/>
          <w:szCs w:val="24"/>
        </w:rPr>
      </w:pPr>
    </w:p>
    <w:p w14:paraId="6EBB032E" w14:textId="4DF94CF9" w:rsidR="00EA150C" w:rsidRDefault="00E771D1" w:rsidP="002E04CF">
      <w:pPr>
        <w:pStyle w:val="ListParagraph"/>
        <w:numPr>
          <w:ilvl w:val="0"/>
          <w:numId w:val="33"/>
        </w:numPr>
        <w:spacing w:line="360" w:lineRule="auto"/>
        <w:jc w:val="both"/>
        <w:rPr>
          <w:rFonts w:ascii="Arial" w:hAnsi="Arial" w:cs="Arial"/>
          <w:sz w:val="24"/>
          <w:szCs w:val="24"/>
        </w:rPr>
      </w:pPr>
      <w:r w:rsidRPr="00E771D1">
        <w:rPr>
          <w:rFonts w:ascii="Arial" w:hAnsi="Arial" w:cs="Arial"/>
          <w:sz w:val="24"/>
          <w:szCs w:val="24"/>
        </w:rPr>
        <w:t>Komentar</w:t>
      </w:r>
    </w:p>
    <w:p w14:paraId="6D8ED2CC" w14:textId="113B0C50" w:rsidR="003735C7" w:rsidRDefault="003735C7" w:rsidP="003735C7">
      <w:pPr>
        <w:pStyle w:val="ListParagraph"/>
        <w:numPr>
          <w:ilvl w:val="0"/>
          <w:numId w:val="35"/>
        </w:numPr>
        <w:spacing w:line="360" w:lineRule="auto"/>
        <w:jc w:val="both"/>
        <w:rPr>
          <w:rFonts w:ascii="Arial" w:hAnsi="Arial" w:cs="Arial"/>
          <w:sz w:val="24"/>
          <w:szCs w:val="24"/>
          <w:lang w:val="fi-FI"/>
        </w:rPr>
      </w:pPr>
      <w:r w:rsidRPr="003735C7">
        <w:rPr>
          <w:rFonts w:ascii="Arial" w:hAnsi="Arial" w:cs="Arial"/>
          <w:sz w:val="24"/>
          <w:szCs w:val="24"/>
          <w:lang w:val="fi-FI"/>
        </w:rPr>
        <w:t>Pilih teks yang ingin dikomentari.</w:t>
      </w:r>
    </w:p>
    <w:p w14:paraId="629D4977" w14:textId="0D8AE98F" w:rsidR="003735C7" w:rsidRPr="003735C7" w:rsidRDefault="003735C7" w:rsidP="003735C7">
      <w:pPr>
        <w:pStyle w:val="ListParagraph"/>
        <w:spacing w:line="360" w:lineRule="auto"/>
        <w:ind w:left="1800"/>
        <w:jc w:val="both"/>
        <w:rPr>
          <w:rFonts w:ascii="Arial" w:hAnsi="Arial" w:cs="Arial"/>
          <w:sz w:val="24"/>
          <w:szCs w:val="24"/>
          <w:lang w:val="fi-FI"/>
        </w:rPr>
      </w:pPr>
      <w:r w:rsidRPr="003735C7">
        <w:rPr>
          <w:rFonts w:ascii="Arial" w:hAnsi="Arial" w:cs="Arial"/>
          <w:noProof/>
          <w:sz w:val="24"/>
          <w:szCs w:val="24"/>
          <w:lang w:val="fi-FI"/>
        </w:rPr>
        <w:drawing>
          <wp:inline distT="0" distB="0" distL="0" distR="0" wp14:anchorId="252ECAFF" wp14:editId="6C4936E4">
            <wp:extent cx="4664710" cy="1091499"/>
            <wp:effectExtent l="0" t="0" r="2540" b="0"/>
            <wp:docPr id="129524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2082" name=""/>
                    <pic:cNvPicPr/>
                  </pic:nvPicPr>
                  <pic:blipFill>
                    <a:blip r:embed="rId181"/>
                    <a:stretch>
                      <a:fillRect/>
                    </a:stretch>
                  </pic:blipFill>
                  <pic:spPr>
                    <a:xfrm>
                      <a:off x="0" y="0"/>
                      <a:ext cx="4718197" cy="1104015"/>
                    </a:xfrm>
                    <a:prstGeom prst="rect">
                      <a:avLst/>
                    </a:prstGeom>
                  </pic:spPr>
                </pic:pic>
              </a:graphicData>
            </a:graphic>
          </wp:inline>
        </w:drawing>
      </w:r>
    </w:p>
    <w:p w14:paraId="1B39DA84" w14:textId="21540652" w:rsidR="003735C7" w:rsidRDefault="003735C7" w:rsidP="003735C7">
      <w:pPr>
        <w:pStyle w:val="ListParagraph"/>
        <w:numPr>
          <w:ilvl w:val="0"/>
          <w:numId w:val="35"/>
        </w:numPr>
        <w:spacing w:line="360" w:lineRule="auto"/>
        <w:jc w:val="both"/>
        <w:rPr>
          <w:rFonts w:ascii="Arial" w:hAnsi="Arial" w:cs="Arial"/>
          <w:sz w:val="24"/>
          <w:szCs w:val="24"/>
          <w:lang w:val="fi-FI"/>
        </w:rPr>
      </w:pPr>
      <w:r w:rsidRPr="003735C7">
        <w:rPr>
          <w:rFonts w:ascii="Arial" w:hAnsi="Arial" w:cs="Arial"/>
          <w:sz w:val="24"/>
          <w:szCs w:val="24"/>
          <w:lang w:val="fi-FI"/>
        </w:rPr>
        <w:t xml:space="preserve">Klik </w:t>
      </w:r>
      <w:r w:rsidRPr="003735C7">
        <w:rPr>
          <w:rFonts w:ascii="Arial" w:hAnsi="Arial" w:cs="Arial"/>
          <w:b/>
          <w:bCs/>
          <w:sz w:val="24"/>
          <w:szCs w:val="24"/>
          <w:lang w:val="fi-FI"/>
        </w:rPr>
        <w:t>Comment</w:t>
      </w:r>
      <w:r w:rsidRPr="003735C7">
        <w:rPr>
          <w:rFonts w:ascii="Arial" w:hAnsi="Arial" w:cs="Arial"/>
          <w:sz w:val="24"/>
          <w:szCs w:val="24"/>
          <w:lang w:val="fi-FI"/>
        </w:rPr>
        <w:t xml:space="preserve"> dan tulis masukan.</w:t>
      </w:r>
    </w:p>
    <w:p w14:paraId="54B5EEA4" w14:textId="257480A0" w:rsidR="003735C7" w:rsidRPr="003735C7" w:rsidRDefault="00076190" w:rsidP="003735C7">
      <w:pPr>
        <w:pStyle w:val="ListParagraph"/>
        <w:spacing w:line="360" w:lineRule="auto"/>
        <w:ind w:left="1800"/>
        <w:jc w:val="both"/>
        <w:rPr>
          <w:rFonts w:ascii="Arial" w:hAnsi="Arial" w:cs="Arial"/>
          <w:sz w:val="24"/>
          <w:szCs w:val="24"/>
          <w:lang w:val="fi-FI"/>
        </w:rPr>
      </w:pPr>
      <w:r w:rsidRPr="00076190">
        <w:rPr>
          <w:rFonts w:ascii="Arial" w:hAnsi="Arial" w:cs="Arial"/>
          <w:noProof/>
          <w:sz w:val="24"/>
          <w:szCs w:val="24"/>
          <w:lang w:val="fi-FI"/>
        </w:rPr>
        <w:lastRenderedPageBreak/>
        <w:drawing>
          <wp:inline distT="0" distB="0" distL="0" distR="0" wp14:anchorId="017752FE" wp14:editId="59B79E15">
            <wp:extent cx="4115374" cy="8621328"/>
            <wp:effectExtent l="0" t="0" r="0" b="8890"/>
            <wp:docPr id="91570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06549" name=""/>
                    <pic:cNvPicPr/>
                  </pic:nvPicPr>
                  <pic:blipFill>
                    <a:blip r:embed="rId182"/>
                    <a:stretch>
                      <a:fillRect/>
                    </a:stretch>
                  </pic:blipFill>
                  <pic:spPr>
                    <a:xfrm>
                      <a:off x="0" y="0"/>
                      <a:ext cx="4115374" cy="8621328"/>
                    </a:xfrm>
                    <a:prstGeom prst="rect">
                      <a:avLst/>
                    </a:prstGeom>
                  </pic:spPr>
                </pic:pic>
              </a:graphicData>
            </a:graphic>
          </wp:inline>
        </w:drawing>
      </w:r>
    </w:p>
    <w:p w14:paraId="2EAF1889" w14:textId="62162A03" w:rsidR="00E771D1" w:rsidRDefault="00076190" w:rsidP="003735C7">
      <w:pPr>
        <w:pStyle w:val="ListParagraph"/>
        <w:numPr>
          <w:ilvl w:val="0"/>
          <w:numId w:val="35"/>
        </w:numPr>
        <w:spacing w:line="360" w:lineRule="auto"/>
        <w:jc w:val="both"/>
        <w:rPr>
          <w:rFonts w:ascii="Arial" w:hAnsi="Arial" w:cs="Arial"/>
          <w:sz w:val="24"/>
          <w:szCs w:val="24"/>
        </w:rPr>
      </w:pPr>
      <w:r>
        <w:rPr>
          <w:rFonts w:ascii="Arial" w:hAnsi="Arial" w:cs="Arial"/>
          <w:sz w:val="24"/>
          <w:szCs w:val="24"/>
        </w:rPr>
        <w:lastRenderedPageBreak/>
        <w:t>Klik Send untuk mengirim komentar</w:t>
      </w:r>
      <w:r w:rsidR="003735C7" w:rsidRPr="003735C7">
        <w:rPr>
          <w:rFonts w:ascii="Arial" w:hAnsi="Arial" w:cs="Arial"/>
          <w:sz w:val="24"/>
          <w:szCs w:val="24"/>
        </w:rPr>
        <w:t>.</w:t>
      </w:r>
    </w:p>
    <w:p w14:paraId="2201A20F" w14:textId="42F35B85" w:rsidR="00E943F0" w:rsidRDefault="00E943F0" w:rsidP="00E943F0">
      <w:pPr>
        <w:pStyle w:val="ListParagraph"/>
        <w:spacing w:line="360" w:lineRule="auto"/>
        <w:ind w:left="1800"/>
        <w:jc w:val="both"/>
        <w:rPr>
          <w:rFonts w:ascii="Arial" w:hAnsi="Arial" w:cs="Arial"/>
          <w:sz w:val="24"/>
          <w:szCs w:val="24"/>
        </w:rPr>
      </w:pPr>
      <w:r w:rsidRPr="00E943F0">
        <w:rPr>
          <w:rFonts w:ascii="Arial" w:hAnsi="Arial" w:cs="Arial"/>
          <w:noProof/>
          <w:sz w:val="24"/>
          <w:szCs w:val="24"/>
        </w:rPr>
        <w:drawing>
          <wp:inline distT="0" distB="0" distL="0" distR="0" wp14:anchorId="0D0AC780" wp14:editId="7194263B">
            <wp:extent cx="4143953" cy="3743847"/>
            <wp:effectExtent l="0" t="0" r="9525" b="9525"/>
            <wp:docPr id="8462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67956" name=""/>
                    <pic:cNvPicPr/>
                  </pic:nvPicPr>
                  <pic:blipFill>
                    <a:blip r:embed="rId183"/>
                    <a:stretch>
                      <a:fillRect/>
                    </a:stretch>
                  </pic:blipFill>
                  <pic:spPr>
                    <a:xfrm>
                      <a:off x="0" y="0"/>
                      <a:ext cx="4143953" cy="3743847"/>
                    </a:xfrm>
                    <a:prstGeom prst="rect">
                      <a:avLst/>
                    </a:prstGeom>
                  </pic:spPr>
                </pic:pic>
              </a:graphicData>
            </a:graphic>
          </wp:inline>
        </w:drawing>
      </w:r>
    </w:p>
    <w:p w14:paraId="53168033" w14:textId="77777777" w:rsidR="00D77E4C" w:rsidRDefault="00D77E4C" w:rsidP="00E771D1">
      <w:pPr>
        <w:pStyle w:val="ListParagraph"/>
        <w:spacing w:line="360" w:lineRule="auto"/>
        <w:ind w:left="1440"/>
        <w:jc w:val="both"/>
        <w:rPr>
          <w:rFonts w:ascii="Arial" w:hAnsi="Arial" w:cs="Arial"/>
          <w:sz w:val="24"/>
          <w:szCs w:val="24"/>
        </w:rPr>
      </w:pPr>
    </w:p>
    <w:p w14:paraId="4F290DCF" w14:textId="35AE9B7B" w:rsidR="00EA150C" w:rsidRDefault="00EA150C" w:rsidP="002E04CF">
      <w:pPr>
        <w:pStyle w:val="ListParagraph"/>
        <w:numPr>
          <w:ilvl w:val="0"/>
          <w:numId w:val="33"/>
        </w:numPr>
        <w:spacing w:line="360" w:lineRule="auto"/>
        <w:jc w:val="both"/>
        <w:rPr>
          <w:rFonts w:ascii="Arial" w:hAnsi="Arial" w:cs="Arial"/>
          <w:sz w:val="24"/>
          <w:szCs w:val="24"/>
        </w:rPr>
      </w:pPr>
      <w:r>
        <w:rPr>
          <w:rFonts w:ascii="Arial" w:hAnsi="Arial" w:cs="Arial"/>
          <w:sz w:val="24"/>
          <w:szCs w:val="24"/>
        </w:rPr>
        <w:t>A</w:t>
      </w:r>
    </w:p>
    <w:p w14:paraId="777E7997" w14:textId="068F9128" w:rsidR="00EA150C" w:rsidRDefault="00EA150C" w:rsidP="002E04CF">
      <w:pPr>
        <w:pStyle w:val="ListParagraph"/>
        <w:numPr>
          <w:ilvl w:val="0"/>
          <w:numId w:val="33"/>
        </w:numPr>
        <w:spacing w:line="360" w:lineRule="auto"/>
        <w:jc w:val="both"/>
        <w:rPr>
          <w:rFonts w:ascii="Arial" w:hAnsi="Arial" w:cs="Arial"/>
          <w:sz w:val="24"/>
          <w:szCs w:val="24"/>
        </w:rPr>
      </w:pPr>
      <w:r>
        <w:rPr>
          <w:rFonts w:ascii="Arial" w:hAnsi="Arial" w:cs="Arial"/>
          <w:sz w:val="24"/>
          <w:szCs w:val="24"/>
        </w:rPr>
        <w:t>a</w:t>
      </w:r>
    </w:p>
    <w:p w14:paraId="5C40BDC0" w14:textId="77777777" w:rsidR="003D6245" w:rsidRPr="003D6245" w:rsidRDefault="003D6245" w:rsidP="003D6245">
      <w:pPr>
        <w:pStyle w:val="ListParagraph"/>
        <w:spacing w:line="360" w:lineRule="auto"/>
        <w:ind w:left="1080"/>
        <w:jc w:val="both"/>
        <w:rPr>
          <w:rFonts w:ascii="Arial" w:hAnsi="Arial" w:cs="Arial"/>
          <w:sz w:val="24"/>
          <w:szCs w:val="24"/>
          <w:lang w:val="fi-FI"/>
        </w:rPr>
      </w:pPr>
    </w:p>
    <w:sectPr w:rsidR="003D6245" w:rsidRPr="003D62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68AD"/>
    <w:multiLevelType w:val="hybridMultilevel"/>
    <w:tmpl w:val="A246CDB6"/>
    <w:lvl w:ilvl="0" w:tplc="6562D298">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 w15:restartNumberingAfterBreak="0">
    <w:nsid w:val="0AE2327B"/>
    <w:multiLevelType w:val="hybridMultilevel"/>
    <w:tmpl w:val="CC8CCD80"/>
    <w:lvl w:ilvl="0" w:tplc="09EAD6B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BAF6848"/>
    <w:multiLevelType w:val="hybridMultilevel"/>
    <w:tmpl w:val="12C4344C"/>
    <w:lvl w:ilvl="0" w:tplc="EE56F150">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1896D35"/>
    <w:multiLevelType w:val="hybridMultilevel"/>
    <w:tmpl w:val="6FEA0016"/>
    <w:lvl w:ilvl="0" w:tplc="283293E0">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64C1242"/>
    <w:multiLevelType w:val="hybridMultilevel"/>
    <w:tmpl w:val="2E9EF3DE"/>
    <w:lvl w:ilvl="0" w:tplc="C15C8B1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19CA2110"/>
    <w:multiLevelType w:val="hybridMultilevel"/>
    <w:tmpl w:val="8D020682"/>
    <w:lvl w:ilvl="0" w:tplc="688894BC">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1B414693"/>
    <w:multiLevelType w:val="hybridMultilevel"/>
    <w:tmpl w:val="B32417C8"/>
    <w:lvl w:ilvl="0" w:tplc="AB3C8C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C010734"/>
    <w:multiLevelType w:val="hybridMultilevel"/>
    <w:tmpl w:val="7FAA0B86"/>
    <w:lvl w:ilvl="0" w:tplc="2DA2EB6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0284543"/>
    <w:multiLevelType w:val="hybridMultilevel"/>
    <w:tmpl w:val="3C64165E"/>
    <w:lvl w:ilvl="0" w:tplc="777E83D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6720CC1"/>
    <w:multiLevelType w:val="hybridMultilevel"/>
    <w:tmpl w:val="4FAC0372"/>
    <w:lvl w:ilvl="0" w:tplc="720A5D7A">
      <w:start w:val="1"/>
      <w:numFmt w:val="decimal"/>
      <w:lvlText w:val="%1)"/>
      <w:lvlJc w:val="left"/>
      <w:pPr>
        <w:ind w:left="1440" w:hanging="360"/>
      </w:pPr>
      <w:rPr>
        <w:rFonts w:ascii="Arial" w:hAnsi="Arial" w:cs="Arial" w:hint="default"/>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85A3F73"/>
    <w:multiLevelType w:val="hybridMultilevel"/>
    <w:tmpl w:val="A4C24686"/>
    <w:lvl w:ilvl="0" w:tplc="1AFC767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CE347E5"/>
    <w:multiLevelType w:val="hybridMultilevel"/>
    <w:tmpl w:val="4B08FB2E"/>
    <w:lvl w:ilvl="0" w:tplc="050CF56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F0A521D"/>
    <w:multiLevelType w:val="hybridMultilevel"/>
    <w:tmpl w:val="A1E2F1D4"/>
    <w:lvl w:ilvl="0" w:tplc="38090011">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32092FFB"/>
    <w:multiLevelType w:val="hybridMultilevel"/>
    <w:tmpl w:val="DE888288"/>
    <w:lvl w:ilvl="0" w:tplc="907C670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327857F0"/>
    <w:multiLevelType w:val="hybridMultilevel"/>
    <w:tmpl w:val="481001C6"/>
    <w:lvl w:ilvl="0" w:tplc="A3E621BA">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35F55A7"/>
    <w:multiLevelType w:val="hybridMultilevel"/>
    <w:tmpl w:val="B64635F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4D5C185E"/>
    <w:multiLevelType w:val="hybridMultilevel"/>
    <w:tmpl w:val="FB58EC28"/>
    <w:lvl w:ilvl="0" w:tplc="E020B79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7" w15:restartNumberingAfterBreak="0">
    <w:nsid w:val="50DD785B"/>
    <w:multiLevelType w:val="hybridMultilevel"/>
    <w:tmpl w:val="6C80E568"/>
    <w:lvl w:ilvl="0" w:tplc="CFDCDA3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24857F9"/>
    <w:multiLevelType w:val="hybridMultilevel"/>
    <w:tmpl w:val="A2483288"/>
    <w:lvl w:ilvl="0" w:tplc="178817F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55057225"/>
    <w:multiLevelType w:val="hybridMultilevel"/>
    <w:tmpl w:val="10D2ACBC"/>
    <w:lvl w:ilvl="0" w:tplc="E93AFB8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570A57E0"/>
    <w:multiLevelType w:val="hybridMultilevel"/>
    <w:tmpl w:val="7F4C224C"/>
    <w:lvl w:ilvl="0" w:tplc="1964770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59321339"/>
    <w:multiLevelType w:val="hybridMultilevel"/>
    <w:tmpl w:val="73BA0C8A"/>
    <w:lvl w:ilvl="0" w:tplc="3BCC795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5A71740A"/>
    <w:multiLevelType w:val="hybridMultilevel"/>
    <w:tmpl w:val="10F4C180"/>
    <w:lvl w:ilvl="0" w:tplc="70D63AE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5CAD2220"/>
    <w:multiLevelType w:val="hybridMultilevel"/>
    <w:tmpl w:val="F76456D4"/>
    <w:lvl w:ilvl="0" w:tplc="2ECCCC1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E5D5DAF"/>
    <w:multiLevelType w:val="hybridMultilevel"/>
    <w:tmpl w:val="747299A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5E5D5FCB"/>
    <w:multiLevelType w:val="hybridMultilevel"/>
    <w:tmpl w:val="9B20883A"/>
    <w:lvl w:ilvl="0" w:tplc="652CB31A">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5E9E124D"/>
    <w:multiLevelType w:val="hybridMultilevel"/>
    <w:tmpl w:val="76204A10"/>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27" w15:restartNumberingAfterBreak="0">
    <w:nsid w:val="62121735"/>
    <w:multiLevelType w:val="hybridMultilevel"/>
    <w:tmpl w:val="3B28BD48"/>
    <w:lvl w:ilvl="0" w:tplc="2342EF0A">
      <w:start w:val="1"/>
      <w:numFmt w:val="upperLetter"/>
      <w:pStyle w:val="Style1"/>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95A7304"/>
    <w:multiLevelType w:val="hybridMultilevel"/>
    <w:tmpl w:val="E7FA0BF6"/>
    <w:lvl w:ilvl="0" w:tplc="38D6D300">
      <w:start w:val="1"/>
      <w:numFmt w:val="decimal"/>
      <w:pStyle w:val="Style2"/>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0524343"/>
    <w:multiLevelType w:val="hybridMultilevel"/>
    <w:tmpl w:val="0B38C8E8"/>
    <w:lvl w:ilvl="0" w:tplc="02165696">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0" w15:restartNumberingAfterBreak="0">
    <w:nsid w:val="72A149D7"/>
    <w:multiLevelType w:val="hybridMultilevel"/>
    <w:tmpl w:val="B84A6666"/>
    <w:lvl w:ilvl="0" w:tplc="EAE4BAC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73677FB0"/>
    <w:multiLevelType w:val="hybridMultilevel"/>
    <w:tmpl w:val="9146CBB0"/>
    <w:lvl w:ilvl="0" w:tplc="3D5C4DF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2" w15:restartNumberingAfterBreak="0">
    <w:nsid w:val="737340E9"/>
    <w:multiLevelType w:val="hybridMultilevel"/>
    <w:tmpl w:val="947CC864"/>
    <w:lvl w:ilvl="0" w:tplc="DA5CB9F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7C1B65A0"/>
    <w:multiLevelType w:val="hybridMultilevel"/>
    <w:tmpl w:val="63809A54"/>
    <w:lvl w:ilvl="0" w:tplc="6A78F5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7DA60C98"/>
    <w:multiLevelType w:val="hybridMultilevel"/>
    <w:tmpl w:val="CA70B14C"/>
    <w:lvl w:ilvl="0" w:tplc="BE6AA1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7E4F62B6"/>
    <w:multiLevelType w:val="hybridMultilevel"/>
    <w:tmpl w:val="50289D12"/>
    <w:lvl w:ilvl="0" w:tplc="31F4C1F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6" w15:restartNumberingAfterBreak="0">
    <w:nsid w:val="7FA8190D"/>
    <w:multiLevelType w:val="hybridMultilevel"/>
    <w:tmpl w:val="19E82892"/>
    <w:lvl w:ilvl="0" w:tplc="E8D600B4">
      <w:start w:val="1"/>
      <w:numFmt w:val="lowerLetter"/>
      <w:pStyle w:val="Style3"/>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910459187">
    <w:abstractNumId w:val="27"/>
  </w:num>
  <w:num w:numId="2" w16cid:durableId="996768012">
    <w:abstractNumId w:val="28"/>
  </w:num>
  <w:num w:numId="3" w16cid:durableId="477957546">
    <w:abstractNumId w:val="36"/>
  </w:num>
  <w:num w:numId="4" w16cid:durableId="1095782997">
    <w:abstractNumId w:val="19"/>
  </w:num>
  <w:num w:numId="5" w16cid:durableId="601186255">
    <w:abstractNumId w:val="32"/>
  </w:num>
  <w:num w:numId="6" w16cid:durableId="161969459">
    <w:abstractNumId w:val="14"/>
  </w:num>
  <w:num w:numId="7" w16cid:durableId="1301229748">
    <w:abstractNumId w:val="31"/>
  </w:num>
  <w:num w:numId="8" w16cid:durableId="792821542">
    <w:abstractNumId w:val="25"/>
  </w:num>
  <w:num w:numId="9" w16cid:durableId="968783856">
    <w:abstractNumId w:val="33"/>
  </w:num>
  <w:num w:numId="10" w16cid:durableId="1403257579">
    <w:abstractNumId w:val="5"/>
  </w:num>
  <w:num w:numId="11" w16cid:durableId="1267078384">
    <w:abstractNumId w:val="22"/>
  </w:num>
  <w:num w:numId="12" w16cid:durableId="1217619118">
    <w:abstractNumId w:val="18"/>
  </w:num>
  <w:num w:numId="13" w16cid:durableId="124394509">
    <w:abstractNumId w:val="15"/>
  </w:num>
  <w:num w:numId="14" w16cid:durableId="1542130503">
    <w:abstractNumId w:val="17"/>
  </w:num>
  <w:num w:numId="15" w16cid:durableId="404113482">
    <w:abstractNumId w:val="23"/>
  </w:num>
  <w:num w:numId="16" w16cid:durableId="618420169">
    <w:abstractNumId w:val="12"/>
  </w:num>
  <w:num w:numId="17" w16cid:durableId="775903914">
    <w:abstractNumId w:val="4"/>
  </w:num>
  <w:num w:numId="18" w16cid:durableId="1251349465">
    <w:abstractNumId w:val="6"/>
  </w:num>
  <w:num w:numId="19" w16cid:durableId="1402017479">
    <w:abstractNumId w:val="1"/>
  </w:num>
  <w:num w:numId="20" w16cid:durableId="1734311222">
    <w:abstractNumId w:val="3"/>
  </w:num>
  <w:num w:numId="21" w16cid:durableId="1816993602">
    <w:abstractNumId w:val="34"/>
  </w:num>
  <w:num w:numId="22" w16cid:durableId="990670944">
    <w:abstractNumId w:val="21"/>
  </w:num>
  <w:num w:numId="23" w16cid:durableId="1741169721">
    <w:abstractNumId w:val="8"/>
  </w:num>
  <w:num w:numId="24" w16cid:durableId="1773436468">
    <w:abstractNumId w:val="9"/>
  </w:num>
  <w:num w:numId="25" w16cid:durableId="814955557">
    <w:abstractNumId w:val="35"/>
  </w:num>
  <w:num w:numId="26" w16cid:durableId="695232791">
    <w:abstractNumId w:val="29"/>
  </w:num>
  <w:num w:numId="27" w16cid:durableId="1980332772">
    <w:abstractNumId w:val="0"/>
  </w:num>
  <w:num w:numId="28" w16cid:durableId="1258250530">
    <w:abstractNumId w:val="7"/>
  </w:num>
  <w:num w:numId="29" w16cid:durableId="20666893">
    <w:abstractNumId w:val="24"/>
  </w:num>
  <w:num w:numId="30" w16cid:durableId="232661394">
    <w:abstractNumId w:val="20"/>
  </w:num>
  <w:num w:numId="31" w16cid:durableId="746466218">
    <w:abstractNumId w:val="13"/>
  </w:num>
  <w:num w:numId="32" w16cid:durableId="2064788655">
    <w:abstractNumId w:val="16"/>
  </w:num>
  <w:num w:numId="33" w16cid:durableId="166748009">
    <w:abstractNumId w:val="2"/>
  </w:num>
  <w:num w:numId="34" w16cid:durableId="1823541167">
    <w:abstractNumId w:val="30"/>
  </w:num>
  <w:num w:numId="35" w16cid:durableId="1980918747">
    <w:abstractNumId w:val="11"/>
  </w:num>
  <w:num w:numId="36" w16cid:durableId="2132284570">
    <w:abstractNumId w:val="10"/>
  </w:num>
  <w:num w:numId="37" w16cid:durableId="10090668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1C9"/>
    <w:rsid w:val="0000299B"/>
    <w:rsid w:val="00005753"/>
    <w:rsid w:val="00010B6A"/>
    <w:rsid w:val="00012D58"/>
    <w:rsid w:val="000174CD"/>
    <w:rsid w:val="0002636D"/>
    <w:rsid w:val="00043C1B"/>
    <w:rsid w:val="00063AFD"/>
    <w:rsid w:val="00076190"/>
    <w:rsid w:val="00081D85"/>
    <w:rsid w:val="00091979"/>
    <w:rsid w:val="000A054A"/>
    <w:rsid w:val="000B2E93"/>
    <w:rsid w:val="000B3633"/>
    <w:rsid w:val="000B54A4"/>
    <w:rsid w:val="000C49D4"/>
    <w:rsid w:val="000D0471"/>
    <w:rsid w:val="000D1D5B"/>
    <w:rsid w:val="000D40E1"/>
    <w:rsid w:val="000E3E7D"/>
    <w:rsid w:val="00113166"/>
    <w:rsid w:val="00120858"/>
    <w:rsid w:val="00141661"/>
    <w:rsid w:val="00152E69"/>
    <w:rsid w:val="0019268E"/>
    <w:rsid w:val="00192CC3"/>
    <w:rsid w:val="001A3473"/>
    <w:rsid w:val="001C4E3C"/>
    <w:rsid w:val="001C7150"/>
    <w:rsid w:val="00201D3A"/>
    <w:rsid w:val="00241A18"/>
    <w:rsid w:val="002431AC"/>
    <w:rsid w:val="00251455"/>
    <w:rsid w:val="00260698"/>
    <w:rsid w:val="00267498"/>
    <w:rsid w:val="0027443A"/>
    <w:rsid w:val="00282C3B"/>
    <w:rsid w:val="0028333D"/>
    <w:rsid w:val="00290768"/>
    <w:rsid w:val="00291D9A"/>
    <w:rsid w:val="002C5778"/>
    <w:rsid w:val="002C7913"/>
    <w:rsid w:val="002D78D4"/>
    <w:rsid w:val="002E04CF"/>
    <w:rsid w:val="002E281C"/>
    <w:rsid w:val="002F215C"/>
    <w:rsid w:val="002F3635"/>
    <w:rsid w:val="002F5696"/>
    <w:rsid w:val="00302116"/>
    <w:rsid w:val="0030221A"/>
    <w:rsid w:val="00313BE3"/>
    <w:rsid w:val="00315E3C"/>
    <w:rsid w:val="00327069"/>
    <w:rsid w:val="00330670"/>
    <w:rsid w:val="00334A71"/>
    <w:rsid w:val="003354A9"/>
    <w:rsid w:val="00335F9D"/>
    <w:rsid w:val="00353B65"/>
    <w:rsid w:val="0036111A"/>
    <w:rsid w:val="003707E2"/>
    <w:rsid w:val="003735C7"/>
    <w:rsid w:val="00380DD7"/>
    <w:rsid w:val="003875B4"/>
    <w:rsid w:val="003917B2"/>
    <w:rsid w:val="003A20BE"/>
    <w:rsid w:val="003A334F"/>
    <w:rsid w:val="003B161F"/>
    <w:rsid w:val="003C01F7"/>
    <w:rsid w:val="003C0858"/>
    <w:rsid w:val="003C5BCB"/>
    <w:rsid w:val="003D6245"/>
    <w:rsid w:val="003F1CD9"/>
    <w:rsid w:val="00403758"/>
    <w:rsid w:val="00422BCF"/>
    <w:rsid w:val="00424B5A"/>
    <w:rsid w:val="00426019"/>
    <w:rsid w:val="004401EF"/>
    <w:rsid w:val="00444152"/>
    <w:rsid w:val="00470783"/>
    <w:rsid w:val="00474D23"/>
    <w:rsid w:val="00491215"/>
    <w:rsid w:val="004A0645"/>
    <w:rsid w:val="004A1E51"/>
    <w:rsid w:val="004A6FD6"/>
    <w:rsid w:val="004A7476"/>
    <w:rsid w:val="004B22F9"/>
    <w:rsid w:val="004C0F26"/>
    <w:rsid w:val="004C4603"/>
    <w:rsid w:val="004D1AA6"/>
    <w:rsid w:val="004D1FA6"/>
    <w:rsid w:val="004D554C"/>
    <w:rsid w:val="004F4292"/>
    <w:rsid w:val="005611C9"/>
    <w:rsid w:val="005744E4"/>
    <w:rsid w:val="00590F02"/>
    <w:rsid w:val="00595CF7"/>
    <w:rsid w:val="005D0CD1"/>
    <w:rsid w:val="005F3317"/>
    <w:rsid w:val="005F535B"/>
    <w:rsid w:val="005F5F78"/>
    <w:rsid w:val="00611CBA"/>
    <w:rsid w:val="00636609"/>
    <w:rsid w:val="00643822"/>
    <w:rsid w:val="0064575D"/>
    <w:rsid w:val="0066286A"/>
    <w:rsid w:val="0068006D"/>
    <w:rsid w:val="006812AF"/>
    <w:rsid w:val="00683B64"/>
    <w:rsid w:val="006845D2"/>
    <w:rsid w:val="006876CF"/>
    <w:rsid w:val="006B18B7"/>
    <w:rsid w:val="006B235C"/>
    <w:rsid w:val="006C004D"/>
    <w:rsid w:val="006C34D5"/>
    <w:rsid w:val="006C3B1C"/>
    <w:rsid w:val="006E4E96"/>
    <w:rsid w:val="006E5BA8"/>
    <w:rsid w:val="006E74D8"/>
    <w:rsid w:val="006F1151"/>
    <w:rsid w:val="006F5F1D"/>
    <w:rsid w:val="00706701"/>
    <w:rsid w:val="007136BE"/>
    <w:rsid w:val="00740174"/>
    <w:rsid w:val="00745A8F"/>
    <w:rsid w:val="00747207"/>
    <w:rsid w:val="00762D44"/>
    <w:rsid w:val="007704FD"/>
    <w:rsid w:val="00771B4D"/>
    <w:rsid w:val="00790B0D"/>
    <w:rsid w:val="007A04C4"/>
    <w:rsid w:val="007A2D89"/>
    <w:rsid w:val="007A7D78"/>
    <w:rsid w:val="007B038E"/>
    <w:rsid w:val="007B0B52"/>
    <w:rsid w:val="007B1080"/>
    <w:rsid w:val="007B1B37"/>
    <w:rsid w:val="007B27F7"/>
    <w:rsid w:val="007B646E"/>
    <w:rsid w:val="007C4DF4"/>
    <w:rsid w:val="007D07E6"/>
    <w:rsid w:val="007E4A1F"/>
    <w:rsid w:val="007F2C87"/>
    <w:rsid w:val="007F6AE1"/>
    <w:rsid w:val="007F7351"/>
    <w:rsid w:val="00836F0B"/>
    <w:rsid w:val="00855D8B"/>
    <w:rsid w:val="0087044C"/>
    <w:rsid w:val="00874274"/>
    <w:rsid w:val="00876FB7"/>
    <w:rsid w:val="0088506C"/>
    <w:rsid w:val="00892D54"/>
    <w:rsid w:val="008B07CB"/>
    <w:rsid w:val="008F781A"/>
    <w:rsid w:val="009068AD"/>
    <w:rsid w:val="00923590"/>
    <w:rsid w:val="00924524"/>
    <w:rsid w:val="00932007"/>
    <w:rsid w:val="009332A7"/>
    <w:rsid w:val="00976B28"/>
    <w:rsid w:val="00984980"/>
    <w:rsid w:val="009A24A1"/>
    <w:rsid w:val="009B4963"/>
    <w:rsid w:val="009C141F"/>
    <w:rsid w:val="009C4559"/>
    <w:rsid w:val="009C61A2"/>
    <w:rsid w:val="009D0E1E"/>
    <w:rsid w:val="009E5C11"/>
    <w:rsid w:val="009E7618"/>
    <w:rsid w:val="00A07539"/>
    <w:rsid w:val="00A153A6"/>
    <w:rsid w:val="00A170D8"/>
    <w:rsid w:val="00A25A03"/>
    <w:rsid w:val="00A33C0D"/>
    <w:rsid w:val="00A411ED"/>
    <w:rsid w:val="00A4121E"/>
    <w:rsid w:val="00A62BCE"/>
    <w:rsid w:val="00A65E4E"/>
    <w:rsid w:val="00A852F1"/>
    <w:rsid w:val="00A929EE"/>
    <w:rsid w:val="00AA1431"/>
    <w:rsid w:val="00AC1A44"/>
    <w:rsid w:val="00AC51E6"/>
    <w:rsid w:val="00AD27B0"/>
    <w:rsid w:val="00AD682C"/>
    <w:rsid w:val="00AE32B2"/>
    <w:rsid w:val="00AF0253"/>
    <w:rsid w:val="00B04832"/>
    <w:rsid w:val="00B0717D"/>
    <w:rsid w:val="00B129DC"/>
    <w:rsid w:val="00B2339F"/>
    <w:rsid w:val="00B35227"/>
    <w:rsid w:val="00B37A1A"/>
    <w:rsid w:val="00B4526B"/>
    <w:rsid w:val="00B77944"/>
    <w:rsid w:val="00BB0AC6"/>
    <w:rsid w:val="00BB0C78"/>
    <w:rsid w:val="00BB292A"/>
    <w:rsid w:val="00BC0920"/>
    <w:rsid w:val="00BC72FC"/>
    <w:rsid w:val="00BE55F8"/>
    <w:rsid w:val="00BF3982"/>
    <w:rsid w:val="00C21B76"/>
    <w:rsid w:val="00C248EA"/>
    <w:rsid w:val="00C24E54"/>
    <w:rsid w:val="00C3058B"/>
    <w:rsid w:val="00C50C7E"/>
    <w:rsid w:val="00C7109E"/>
    <w:rsid w:val="00C71B0D"/>
    <w:rsid w:val="00C7523B"/>
    <w:rsid w:val="00C852DC"/>
    <w:rsid w:val="00C865F5"/>
    <w:rsid w:val="00C9424A"/>
    <w:rsid w:val="00C94989"/>
    <w:rsid w:val="00CA00E7"/>
    <w:rsid w:val="00CB152E"/>
    <w:rsid w:val="00CD4B7A"/>
    <w:rsid w:val="00CE09B3"/>
    <w:rsid w:val="00D07CBE"/>
    <w:rsid w:val="00D21C1B"/>
    <w:rsid w:val="00D2551B"/>
    <w:rsid w:val="00D2641B"/>
    <w:rsid w:val="00D33307"/>
    <w:rsid w:val="00D72A96"/>
    <w:rsid w:val="00D77E4C"/>
    <w:rsid w:val="00D87652"/>
    <w:rsid w:val="00D9115E"/>
    <w:rsid w:val="00D9682C"/>
    <w:rsid w:val="00DA0A8C"/>
    <w:rsid w:val="00DA19EA"/>
    <w:rsid w:val="00DA1D6A"/>
    <w:rsid w:val="00DA61C9"/>
    <w:rsid w:val="00DB3B66"/>
    <w:rsid w:val="00DC4829"/>
    <w:rsid w:val="00DE31F3"/>
    <w:rsid w:val="00DE5364"/>
    <w:rsid w:val="00DF1187"/>
    <w:rsid w:val="00DF2281"/>
    <w:rsid w:val="00E0328F"/>
    <w:rsid w:val="00E0524D"/>
    <w:rsid w:val="00E34588"/>
    <w:rsid w:val="00E34950"/>
    <w:rsid w:val="00E53CCE"/>
    <w:rsid w:val="00E617D9"/>
    <w:rsid w:val="00E65D11"/>
    <w:rsid w:val="00E771D1"/>
    <w:rsid w:val="00E94288"/>
    <w:rsid w:val="00E943F0"/>
    <w:rsid w:val="00E97CE2"/>
    <w:rsid w:val="00EA150C"/>
    <w:rsid w:val="00EA300C"/>
    <w:rsid w:val="00EA6BF2"/>
    <w:rsid w:val="00EB7CBE"/>
    <w:rsid w:val="00EC233D"/>
    <w:rsid w:val="00EE1813"/>
    <w:rsid w:val="00EE6E91"/>
    <w:rsid w:val="00EE787B"/>
    <w:rsid w:val="00F016A3"/>
    <w:rsid w:val="00F12231"/>
    <w:rsid w:val="00F16FF0"/>
    <w:rsid w:val="00F327C2"/>
    <w:rsid w:val="00F429D9"/>
    <w:rsid w:val="00F4680E"/>
    <w:rsid w:val="00F65296"/>
    <w:rsid w:val="00F744A6"/>
    <w:rsid w:val="00F861CB"/>
    <w:rsid w:val="00F91477"/>
    <w:rsid w:val="00F948E4"/>
    <w:rsid w:val="00FA5687"/>
    <w:rsid w:val="00FD2F43"/>
    <w:rsid w:val="00FD6C5F"/>
    <w:rsid w:val="00FE187D"/>
    <w:rsid w:val="00FE5ECA"/>
    <w:rsid w:val="00FE6CD5"/>
    <w:rsid w:val="00FF1794"/>
    <w:rsid w:val="00FF643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F77B"/>
  <w15:chartTrackingRefBased/>
  <w15:docId w15:val="{50C1CD9B-E4F1-424F-8C55-73B4953DF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yle1"/>
    <w:next w:val="Normal"/>
    <w:link w:val="Heading1Char"/>
    <w:uiPriority w:val="9"/>
    <w:qFormat/>
    <w:rsid w:val="003A334F"/>
    <w:pPr>
      <w:outlineLvl w:val="0"/>
    </w:pPr>
  </w:style>
  <w:style w:type="paragraph" w:styleId="Heading2">
    <w:name w:val="heading 2"/>
    <w:basedOn w:val="Style2"/>
    <w:next w:val="Normal"/>
    <w:link w:val="Heading2Char"/>
    <w:uiPriority w:val="9"/>
    <w:unhideWhenUsed/>
    <w:qFormat/>
    <w:rsid w:val="003A334F"/>
    <w:pPr>
      <w:outlineLvl w:val="1"/>
    </w:pPr>
  </w:style>
  <w:style w:type="paragraph" w:styleId="Heading3">
    <w:name w:val="heading 3"/>
    <w:basedOn w:val="Normal"/>
    <w:next w:val="Normal"/>
    <w:link w:val="Heading3Char"/>
    <w:uiPriority w:val="9"/>
    <w:semiHidden/>
    <w:unhideWhenUsed/>
    <w:qFormat/>
    <w:rsid w:val="005611C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11C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11C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11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11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11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11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34F"/>
    <w:rPr>
      <w:rFonts w:ascii="Arial" w:hAnsi="Arial" w:cs="Arial"/>
      <w:sz w:val="24"/>
      <w:szCs w:val="24"/>
    </w:rPr>
  </w:style>
  <w:style w:type="character" w:customStyle="1" w:styleId="Heading2Char">
    <w:name w:val="Heading 2 Char"/>
    <w:basedOn w:val="DefaultParagraphFont"/>
    <w:link w:val="Heading2"/>
    <w:uiPriority w:val="9"/>
    <w:rsid w:val="003A334F"/>
    <w:rPr>
      <w:rFonts w:ascii="Arial" w:hAnsi="Arial" w:cs="Arial"/>
      <w:sz w:val="24"/>
      <w:szCs w:val="24"/>
    </w:rPr>
  </w:style>
  <w:style w:type="character" w:customStyle="1" w:styleId="Heading3Char">
    <w:name w:val="Heading 3 Char"/>
    <w:basedOn w:val="DefaultParagraphFont"/>
    <w:link w:val="Heading3"/>
    <w:uiPriority w:val="9"/>
    <w:semiHidden/>
    <w:rsid w:val="005611C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611C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11C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11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11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11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11C9"/>
    <w:rPr>
      <w:rFonts w:eastAsiaTheme="majorEastAsia" w:cstheme="majorBidi"/>
      <w:color w:val="272727" w:themeColor="text1" w:themeTint="D8"/>
    </w:rPr>
  </w:style>
  <w:style w:type="paragraph" w:styleId="Title">
    <w:name w:val="Title"/>
    <w:basedOn w:val="Normal"/>
    <w:next w:val="Normal"/>
    <w:link w:val="TitleChar"/>
    <w:uiPriority w:val="10"/>
    <w:qFormat/>
    <w:rsid w:val="005611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11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11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11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11C9"/>
    <w:pPr>
      <w:spacing w:before="160"/>
      <w:jc w:val="center"/>
    </w:pPr>
    <w:rPr>
      <w:i/>
      <w:iCs/>
      <w:color w:val="404040" w:themeColor="text1" w:themeTint="BF"/>
    </w:rPr>
  </w:style>
  <w:style w:type="character" w:customStyle="1" w:styleId="QuoteChar">
    <w:name w:val="Quote Char"/>
    <w:basedOn w:val="DefaultParagraphFont"/>
    <w:link w:val="Quote"/>
    <w:uiPriority w:val="29"/>
    <w:rsid w:val="005611C9"/>
    <w:rPr>
      <w:i/>
      <w:iCs/>
      <w:color w:val="404040" w:themeColor="text1" w:themeTint="BF"/>
    </w:rPr>
  </w:style>
  <w:style w:type="paragraph" w:styleId="ListParagraph">
    <w:name w:val="List Paragraph"/>
    <w:basedOn w:val="Normal"/>
    <w:link w:val="ListParagraphChar"/>
    <w:uiPriority w:val="34"/>
    <w:qFormat/>
    <w:rsid w:val="005611C9"/>
    <w:pPr>
      <w:ind w:left="720"/>
      <w:contextualSpacing/>
    </w:pPr>
  </w:style>
  <w:style w:type="character" w:styleId="IntenseEmphasis">
    <w:name w:val="Intense Emphasis"/>
    <w:basedOn w:val="DefaultParagraphFont"/>
    <w:uiPriority w:val="21"/>
    <w:qFormat/>
    <w:rsid w:val="005611C9"/>
    <w:rPr>
      <w:i/>
      <w:iCs/>
      <w:color w:val="2F5496" w:themeColor="accent1" w:themeShade="BF"/>
    </w:rPr>
  </w:style>
  <w:style w:type="paragraph" w:styleId="IntenseQuote">
    <w:name w:val="Intense Quote"/>
    <w:basedOn w:val="Normal"/>
    <w:next w:val="Normal"/>
    <w:link w:val="IntenseQuoteChar"/>
    <w:uiPriority w:val="30"/>
    <w:qFormat/>
    <w:rsid w:val="005611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11C9"/>
    <w:rPr>
      <w:i/>
      <w:iCs/>
      <w:color w:val="2F5496" w:themeColor="accent1" w:themeShade="BF"/>
    </w:rPr>
  </w:style>
  <w:style w:type="character" w:styleId="IntenseReference">
    <w:name w:val="Intense Reference"/>
    <w:basedOn w:val="DefaultParagraphFont"/>
    <w:uiPriority w:val="32"/>
    <w:qFormat/>
    <w:rsid w:val="005611C9"/>
    <w:rPr>
      <w:b/>
      <w:bCs/>
      <w:smallCaps/>
      <w:color w:val="2F5496" w:themeColor="accent1" w:themeShade="BF"/>
      <w:spacing w:val="5"/>
    </w:rPr>
  </w:style>
  <w:style w:type="paragraph" w:styleId="NormalWeb">
    <w:name w:val="Normal (Web)"/>
    <w:basedOn w:val="Normal"/>
    <w:uiPriority w:val="99"/>
    <w:unhideWhenUsed/>
    <w:rsid w:val="00251455"/>
    <w:rPr>
      <w:rFonts w:ascii="Times New Roman" w:hAnsi="Times New Roman" w:cs="Times New Roman"/>
      <w:sz w:val="24"/>
      <w:szCs w:val="24"/>
    </w:rPr>
  </w:style>
  <w:style w:type="paragraph" w:customStyle="1" w:styleId="Style1">
    <w:name w:val="Style1"/>
    <w:basedOn w:val="ListParagraph"/>
    <w:link w:val="Style1Char"/>
    <w:rsid w:val="00FD2F43"/>
    <w:pPr>
      <w:numPr>
        <w:numId w:val="1"/>
      </w:numPr>
      <w:spacing w:line="360" w:lineRule="auto"/>
    </w:pPr>
    <w:rPr>
      <w:rFonts w:ascii="Arial" w:hAnsi="Arial" w:cs="Arial"/>
      <w:sz w:val="24"/>
      <w:szCs w:val="24"/>
    </w:rPr>
  </w:style>
  <w:style w:type="character" w:customStyle="1" w:styleId="ListParagraphChar">
    <w:name w:val="List Paragraph Char"/>
    <w:basedOn w:val="DefaultParagraphFont"/>
    <w:link w:val="ListParagraph"/>
    <w:uiPriority w:val="34"/>
    <w:rsid w:val="00FD2F43"/>
  </w:style>
  <w:style w:type="character" w:customStyle="1" w:styleId="Style1Char">
    <w:name w:val="Style1 Char"/>
    <w:basedOn w:val="ListParagraphChar"/>
    <w:link w:val="Style1"/>
    <w:rsid w:val="00FD2F43"/>
    <w:rPr>
      <w:rFonts w:ascii="Arial" w:hAnsi="Arial" w:cs="Arial"/>
      <w:sz w:val="24"/>
      <w:szCs w:val="24"/>
    </w:rPr>
  </w:style>
  <w:style w:type="paragraph" w:customStyle="1" w:styleId="Style2">
    <w:name w:val="Style2"/>
    <w:basedOn w:val="ListParagraph"/>
    <w:link w:val="Style2Char"/>
    <w:rsid w:val="003A334F"/>
    <w:pPr>
      <w:numPr>
        <w:numId w:val="2"/>
      </w:numPr>
      <w:spacing w:line="360" w:lineRule="auto"/>
    </w:pPr>
    <w:rPr>
      <w:rFonts w:ascii="Arial" w:hAnsi="Arial" w:cs="Arial"/>
      <w:sz w:val="24"/>
      <w:szCs w:val="24"/>
    </w:rPr>
  </w:style>
  <w:style w:type="character" w:customStyle="1" w:styleId="Style2Char">
    <w:name w:val="Style2 Char"/>
    <w:basedOn w:val="ListParagraphChar"/>
    <w:link w:val="Style2"/>
    <w:rsid w:val="003A334F"/>
    <w:rPr>
      <w:rFonts w:ascii="Arial" w:hAnsi="Arial" w:cs="Arial"/>
      <w:sz w:val="24"/>
      <w:szCs w:val="24"/>
    </w:rPr>
  </w:style>
  <w:style w:type="paragraph" w:customStyle="1" w:styleId="Style3">
    <w:name w:val="Style3"/>
    <w:basedOn w:val="ListParagraph"/>
    <w:link w:val="Style3Char"/>
    <w:rsid w:val="003A334F"/>
    <w:pPr>
      <w:numPr>
        <w:numId w:val="3"/>
      </w:numPr>
      <w:spacing w:line="360" w:lineRule="auto"/>
    </w:pPr>
    <w:rPr>
      <w:rFonts w:ascii="Arial" w:hAnsi="Arial" w:cs="Arial"/>
      <w:sz w:val="24"/>
      <w:szCs w:val="24"/>
    </w:rPr>
  </w:style>
  <w:style w:type="character" w:customStyle="1" w:styleId="Style3Char">
    <w:name w:val="Style3 Char"/>
    <w:basedOn w:val="ListParagraphChar"/>
    <w:link w:val="Style3"/>
    <w:rsid w:val="003A334F"/>
    <w:rPr>
      <w:rFonts w:ascii="Arial" w:hAnsi="Arial" w:cs="Arial"/>
      <w:sz w:val="24"/>
      <w:szCs w:val="24"/>
    </w:rPr>
  </w:style>
  <w:style w:type="paragraph" w:styleId="TOCHeading">
    <w:name w:val="TOC Heading"/>
    <w:basedOn w:val="Heading1"/>
    <w:next w:val="Normal"/>
    <w:uiPriority w:val="39"/>
    <w:unhideWhenUsed/>
    <w:qFormat/>
    <w:rsid w:val="003A334F"/>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45A8F"/>
    <w:rPr>
      <w:color w:val="0563C1" w:themeColor="hyperlink"/>
      <w:u w:val="single"/>
    </w:rPr>
  </w:style>
  <w:style w:type="character" w:styleId="UnresolvedMention">
    <w:name w:val="Unresolved Mention"/>
    <w:basedOn w:val="DefaultParagraphFont"/>
    <w:uiPriority w:val="99"/>
    <w:semiHidden/>
    <w:unhideWhenUsed/>
    <w:rsid w:val="00745A8F"/>
    <w:rPr>
      <w:color w:val="605E5C"/>
      <w:shd w:val="clear" w:color="auto" w:fill="E1DFDD"/>
    </w:rPr>
  </w:style>
  <w:style w:type="table" w:styleId="TableGrid">
    <w:name w:val="Table Grid"/>
    <w:basedOn w:val="TableNormal"/>
    <w:uiPriority w:val="39"/>
    <w:rsid w:val="001C71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C7150"/>
    <w:rPr>
      <w:rFonts w:ascii="Courier New" w:eastAsia="Times New Roman" w:hAnsi="Courier New" w:cs="Courier New"/>
      <w:sz w:val="20"/>
      <w:szCs w:val="20"/>
    </w:rPr>
  </w:style>
  <w:style w:type="character" w:styleId="Strong">
    <w:name w:val="Strong"/>
    <w:basedOn w:val="DefaultParagraphFont"/>
    <w:uiPriority w:val="22"/>
    <w:qFormat/>
    <w:rsid w:val="001C7150"/>
    <w:rPr>
      <w:b/>
      <w:bCs/>
    </w:rPr>
  </w:style>
  <w:style w:type="table" w:styleId="GridTable4-Accent6">
    <w:name w:val="Grid Table 4 Accent 6"/>
    <w:basedOn w:val="TableNormal"/>
    <w:uiPriority w:val="49"/>
    <w:rsid w:val="00CA00E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02181">
      <w:bodyDiv w:val="1"/>
      <w:marLeft w:val="0"/>
      <w:marRight w:val="0"/>
      <w:marTop w:val="0"/>
      <w:marBottom w:val="0"/>
      <w:divBdr>
        <w:top w:val="none" w:sz="0" w:space="0" w:color="auto"/>
        <w:left w:val="none" w:sz="0" w:space="0" w:color="auto"/>
        <w:bottom w:val="none" w:sz="0" w:space="0" w:color="auto"/>
        <w:right w:val="none" w:sz="0" w:space="0" w:color="auto"/>
      </w:divBdr>
      <w:divsChild>
        <w:div w:id="549079048">
          <w:marLeft w:val="0"/>
          <w:marRight w:val="0"/>
          <w:marTop w:val="0"/>
          <w:marBottom w:val="0"/>
          <w:divBdr>
            <w:top w:val="none" w:sz="0" w:space="0" w:color="auto"/>
            <w:left w:val="none" w:sz="0" w:space="0" w:color="auto"/>
            <w:bottom w:val="none" w:sz="0" w:space="0" w:color="auto"/>
            <w:right w:val="none" w:sz="0" w:space="0" w:color="auto"/>
          </w:divBdr>
          <w:divsChild>
            <w:div w:id="1046872700">
              <w:marLeft w:val="0"/>
              <w:marRight w:val="0"/>
              <w:marTop w:val="0"/>
              <w:marBottom w:val="0"/>
              <w:divBdr>
                <w:top w:val="none" w:sz="0" w:space="0" w:color="auto"/>
                <w:left w:val="none" w:sz="0" w:space="0" w:color="auto"/>
                <w:bottom w:val="none" w:sz="0" w:space="0" w:color="auto"/>
                <w:right w:val="none" w:sz="0" w:space="0" w:color="auto"/>
              </w:divBdr>
            </w:div>
            <w:div w:id="377357793">
              <w:marLeft w:val="0"/>
              <w:marRight w:val="0"/>
              <w:marTop w:val="0"/>
              <w:marBottom w:val="0"/>
              <w:divBdr>
                <w:top w:val="none" w:sz="0" w:space="0" w:color="auto"/>
                <w:left w:val="none" w:sz="0" w:space="0" w:color="auto"/>
                <w:bottom w:val="none" w:sz="0" w:space="0" w:color="auto"/>
                <w:right w:val="none" w:sz="0" w:space="0" w:color="auto"/>
              </w:divBdr>
              <w:divsChild>
                <w:div w:id="641352692">
                  <w:marLeft w:val="0"/>
                  <w:marRight w:val="0"/>
                  <w:marTop w:val="0"/>
                  <w:marBottom w:val="0"/>
                  <w:divBdr>
                    <w:top w:val="none" w:sz="0" w:space="0" w:color="auto"/>
                    <w:left w:val="none" w:sz="0" w:space="0" w:color="auto"/>
                    <w:bottom w:val="none" w:sz="0" w:space="0" w:color="auto"/>
                    <w:right w:val="none" w:sz="0" w:space="0" w:color="auto"/>
                  </w:divBdr>
                  <w:divsChild>
                    <w:div w:id="146704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1739">
      <w:bodyDiv w:val="1"/>
      <w:marLeft w:val="0"/>
      <w:marRight w:val="0"/>
      <w:marTop w:val="0"/>
      <w:marBottom w:val="0"/>
      <w:divBdr>
        <w:top w:val="none" w:sz="0" w:space="0" w:color="auto"/>
        <w:left w:val="none" w:sz="0" w:space="0" w:color="auto"/>
        <w:bottom w:val="none" w:sz="0" w:space="0" w:color="auto"/>
        <w:right w:val="none" w:sz="0" w:space="0" w:color="auto"/>
      </w:divBdr>
    </w:div>
    <w:div w:id="136340916">
      <w:bodyDiv w:val="1"/>
      <w:marLeft w:val="0"/>
      <w:marRight w:val="0"/>
      <w:marTop w:val="0"/>
      <w:marBottom w:val="0"/>
      <w:divBdr>
        <w:top w:val="none" w:sz="0" w:space="0" w:color="auto"/>
        <w:left w:val="none" w:sz="0" w:space="0" w:color="auto"/>
        <w:bottom w:val="none" w:sz="0" w:space="0" w:color="auto"/>
        <w:right w:val="none" w:sz="0" w:space="0" w:color="auto"/>
      </w:divBdr>
    </w:div>
    <w:div w:id="254748562">
      <w:bodyDiv w:val="1"/>
      <w:marLeft w:val="0"/>
      <w:marRight w:val="0"/>
      <w:marTop w:val="0"/>
      <w:marBottom w:val="0"/>
      <w:divBdr>
        <w:top w:val="none" w:sz="0" w:space="0" w:color="auto"/>
        <w:left w:val="none" w:sz="0" w:space="0" w:color="auto"/>
        <w:bottom w:val="none" w:sz="0" w:space="0" w:color="auto"/>
        <w:right w:val="none" w:sz="0" w:space="0" w:color="auto"/>
      </w:divBdr>
      <w:divsChild>
        <w:div w:id="1258096677">
          <w:marLeft w:val="0"/>
          <w:marRight w:val="0"/>
          <w:marTop w:val="0"/>
          <w:marBottom w:val="0"/>
          <w:divBdr>
            <w:top w:val="none" w:sz="0" w:space="0" w:color="auto"/>
            <w:left w:val="none" w:sz="0" w:space="0" w:color="auto"/>
            <w:bottom w:val="none" w:sz="0" w:space="0" w:color="auto"/>
            <w:right w:val="none" w:sz="0" w:space="0" w:color="auto"/>
          </w:divBdr>
          <w:divsChild>
            <w:div w:id="1888490541">
              <w:marLeft w:val="0"/>
              <w:marRight w:val="0"/>
              <w:marTop w:val="0"/>
              <w:marBottom w:val="0"/>
              <w:divBdr>
                <w:top w:val="none" w:sz="0" w:space="0" w:color="auto"/>
                <w:left w:val="none" w:sz="0" w:space="0" w:color="auto"/>
                <w:bottom w:val="none" w:sz="0" w:space="0" w:color="auto"/>
                <w:right w:val="none" w:sz="0" w:space="0" w:color="auto"/>
              </w:divBdr>
            </w:div>
            <w:div w:id="2107847418">
              <w:marLeft w:val="0"/>
              <w:marRight w:val="0"/>
              <w:marTop w:val="0"/>
              <w:marBottom w:val="0"/>
              <w:divBdr>
                <w:top w:val="none" w:sz="0" w:space="0" w:color="auto"/>
                <w:left w:val="none" w:sz="0" w:space="0" w:color="auto"/>
                <w:bottom w:val="none" w:sz="0" w:space="0" w:color="auto"/>
                <w:right w:val="none" w:sz="0" w:space="0" w:color="auto"/>
              </w:divBdr>
              <w:divsChild>
                <w:div w:id="587160325">
                  <w:marLeft w:val="0"/>
                  <w:marRight w:val="0"/>
                  <w:marTop w:val="0"/>
                  <w:marBottom w:val="0"/>
                  <w:divBdr>
                    <w:top w:val="none" w:sz="0" w:space="0" w:color="auto"/>
                    <w:left w:val="none" w:sz="0" w:space="0" w:color="auto"/>
                    <w:bottom w:val="none" w:sz="0" w:space="0" w:color="auto"/>
                    <w:right w:val="none" w:sz="0" w:space="0" w:color="auto"/>
                  </w:divBdr>
                  <w:divsChild>
                    <w:div w:id="56460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053816">
      <w:bodyDiv w:val="1"/>
      <w:marLeft w:val="0"/>
      <w:marRight w:val="0"/>
      <w:marTop w:val="0"/>
      <w:marBottom w:val="0"/>
      <w:divBdr>
        <w:top w:val="none" w:sz="0" w:space="0" w:color="auto"/>
        <w:left w:val="none" w:sz="0" w:space="0" w:color="auto"/>
        <w:bottom w:val="none" w:sz="0" w:space="0" w:color="auto"/>
        <w:right w:val="none" w:sz="0" w:space="0" w:color="auto"/>
      </w:divBdr>
    </w:div>
    <w:div w:id="276721533">
      <w:bodyDiv w:val="1"/>
      <w:marLeft w:val="0"/>
      <w:marRight w:val="0"/>
      <w:marTop w:val="0"/>
      <w:marBottom w:val="0"/>
      <w:divBdr>
        <w:top w:val="none" w:sz="0" w:space="0" w:color="auto"/>
        <w:left w:val="none" w:sz="0" w:space="0" w:color="auto"/>
        <w:bottom w:val="none" w:sz="0" w:space="0" w:color="auto"/>
        <w:right w:val="none" w:sz="0" w:space="0" w:color="auto"/>
      </w:divBdr>
    </w:div>
    <w:div w:id="418645864">
      <w:bodyDiv w:val="1"/>
      <w:marLeft w:val="0"/>
      <w:marRight w:val="0"/>
      <w:marTop w:val="0"/>
      <w:marBottom w:val="0"/>
      <w:divBdr>
        <w:top w:val="none" w:sz="0" w:space="0" w:color="auto"/>
        <w:left w:val="none" w:sz="0" w:space="0" w:color="auto"/>
        <w:bottom w:val="none" w:sz="0" w:space="0" w:color="auto"/>
        <w:right w:val="none" w:sz="0" w:space="0" w:color="auto"/>
      </w:divBdr>
    </w:div>
    <w:div w:id="432554428">
      <w:bodyDiv w:val="1"/>
      <w:marLeft w:val="0"/>
      <w:marRight w:val="0"/>
      <w:marTop w:val="0"/>
      <w:marBottom w:val="0"/>
      <w:divBdr>
        <w:top w:val="none" w:sz="0" w:space="0" w:color="auto"/>
        <w:left w:val="none" w:sz="0" w:space="0" w:color="auto"/>
        <w:bottom w:val="none" w:sz="0" w:space="0" w:color="auto"/>
        <w:right w:val="none" w:sz="0" w:space="0" w:color="auto"/>
      </w:divBdr>
    </w:div>
    <w:div w:id="493766659">
      <w:bodyDiv w:val="1"/>
      <w:marLeft w:val="0"/>
      <w:marRight w:val="0"/>
      <w:marTop w:val="0"/>
      <w:marBottom w:val="0"/>
      <w:divBdr>
        <w:top w:val="none" w:sz="0" w:space="0" w:color="auto"/>
        <w:left w:val="none" w:sz="0" w:space="0" w:color="auto"/>
        <w:bottom w:val="none" w:sz="0" w:space="0" w:color="auto"/>
        <w:right w:val="none" w:sz="0" w:space="0" w:color="auto"/>
      </w:divBdr>
    </w:div>
    <w:div w:id="579871304">
      <w:bodyDiv w:val="1"/>
      <w:marLeft w:val="0"/>
      <w:marRight w:val="0"/>
      <w:marTop w:val="0"/>
      <w:marBottom w:val="0"/>
      <w:divBdr>
        <w:top w:val="none" w:sz="0" w:space="0" w:color="auto"/>
        <w:left w:val="none" w:sz="0" w:space="0" w:color="auto"/>
        <w:bottom w:val="none" w:sz="0" w:space="0" w:color="auto"/>
        <w:right w:val="none" w:sz="0" w:space="0" w:color="auto"/>
      </w:divBdr>
    </w:div>
    <w:div w:id="602539790">
      <w:bodyDiv w:val="1"/>
      <w:marLeft w:val="0"/>
      <w:marRight w:val="0"/>
      <w:marTop w:val="0"/>
      <w:marBottom w:val="0"/>
      <w:divBdr>
        <w:top w:val="none" w:sz="0" w:space="0" w:color="auto"/>
        <w:left w:val="none" w:sz="0" w:space="0" w:color="auto"/>
        <w:bottom w:val="none" w:sz="0" w:space="0" w:color="auto"/>
        <w:right w:val="none" w:sz="0" w:space="0" w:color="auto"/>
      </w:divBdr>
    </w:div>
    <w:div w:id="741173928">
      <w:bodyDiv w:val="1"/>
      <w:marLeft w:val="0"/>
      <w:marRight w:val="0"/>
      <w:marTop w:val="0"/>
      <w:marBottom w:val="0"/>
      <w:divBdr>
        <w:top w:val="none" w:sz="0" w:space="0" w:color="auto"/>
        <w:left w:val="none" w:sz="0" w:space="0" w:color="auto"/>
        <w:bottom w:val="none" w:sz="0" w:space="0" w:color="auto"/>
        <w:right w:val="none" w:sz="0" w:space="0" w:color="auto"/>
      </w:divBdr>
    </w:div>
    <w:div w:id="815495570">
      <w:bodyDiv w:val="1"/>
      <w:marLeft w:val="0"/>
      <w:marRight w:val="0"/>
      <w:marTop w:val="0"/>
      <w:marBottom w:val="0"/>
      <w:divBdr>
        <w:top w:val="none" w:sz="0" w:space="0" w:color="auto"/>
        <w:left w:val="none" w:sz="0" w:space="0" w:color="auto"/>
        <w:bottom w:val="none" w:sz="0" w:space="0" w:color="auto"/>
        <w:right w:val="none" w:sz="0" w:space="0" w:color="auto"/>
      </w:divBdr>
    </w:div>
    <w:div w:id="1130054430">
      <w:bodyDiv w:val="1"/>
      <w:marLeft w:val="0"/>
      <w:marRight w:val="0"/>
      <w:marTop w:val="0"/>
      <w:marBottom w:val="0"/>
      <w:divBdr>
        <w:top w:val="none" w:sz="0" w:space="0" w:color="auto"/>
        <w:left w:val="none" w:sz="0" w:space="0" w:color="auto"/>
        <w:bottom w:val="none" w:sz="0" w:space="0" w:color="auto"/>
        <w:right w:val="none" w:sz="0" w:space="0" w:color="auto"/>
      </w:divBdr>
    </w:div>
    <w:div w:id="1267812132">
      <w:bodyDiv w:val="1"/>
      <w:marLeft w:val="0"/>
      <w:marRight w:val="0"/>
      <w:marTop w:val="0"/>
      <w:marBottom w:val="0"/>
      <w:divBdr>
        <w:top w:val="none" w:sz="0" w:space="0" w:color="auto"/>
        <w:left w:val="none" w:sz="0" w:space="0" w:color="auto"/>
        <w:bottom w:val="none" w:sz="0" w:space="0" w:color="auto"/>
        <w:right w:val="none" w:sz="0" w:space="0" w:color="auto"/>
      </w:divBdr>
    </w:div>
    <w:div w:id="1414399982">
      <w:bodyDiv w:val="1"/>
      <w:marLeft w:val="0"/>
      <w:marRight w:val="0"/>
      <w:marTop w:val="0"/>
      <w:marBottom w:val="0"/>
      <w:divBdr>
        <w:top w:val="none" w:sz="0" w:space="0" w:color="auto"/>
        <w:left w:val="none" w:sz="0" w:space="0" w:color="auto"/>
        <w:bottom w:val="none" w:sz="0" w:space="0" w:color="auto"/>
        <w:right w:val="none" w:sz="0" w:space="0" w:color="auto"/>
      </w:divBdr>
      <w:divsChild>
        <w:div w:id="1212766520">
          <w:marLeft w:val="0"/>
          <w:marRight w:val="0"/>
          <w:marTop w:val="0"/>
          <w:marBottom w:val="0"/>
          <w:divBdr>
            <w:top w:val="none" w:sz="0" w:space="0" w:color="auto"/>
            <w:left w:val="none" w:sz="0" w:space="0" w:color="auto"/>
            <w:bottom w:val="none" w:sz="0" w:space="0" w:color="auto"/>
            <w:right w:val="none" w:sz="0" w:space="0" w:color="auto"/>
          </w:divBdr>
          <w:divsChild>
            <w:div w:id="595095145">
              <w:marLeft w:val="0"/>
              <w:marRight w:val="0"/>
              <w:marTop w:val="0"/>
              <w:marBottom w:val="0"/>
              <w:divBdr>
                <w:top w:val="none" w:sz="0" w:space="0" w:color="auto"/>
                <w:left w:val="none" w:sz="0" w:space="0" w:color="auto"/>
                <w:bottom w:val="none" w:sz="0" w:space="0" w:color="auto"/>
                <w:right w:val="none" w:sz="0" w:space="0" w:color="auto"/>
              </w:divBdr>
            </w:div>
            <w:div w:id="864514875">
              <w:marLeft w:val="0"/>
              <w:marRight w:val="0"/>
              <w:marTop w:val="0"/>
              <w:marBottom w:val="0"/>
              <w:divBdr>
                <w:top w:val="none" w:sz="0" w:space="0" w:color="auto"/>
                <w:left w:val="none" w:sz="0" w:space="0" w:color="auto"/>
                <w:bottom w:val="none" w:sz="0" w:space="0" w:color="auto"/>
                <w:right w:val="none" w:sz="0" w:space="0" w:color="auto"/>
              </w:divBdr>
              <w:divsChild>
                <w:div w:id="686097780">
                  <w:marLeft w:val="0"/>
                  <w:marRight w:val="0"/>
                  <w:marTop w:val="0"/>
                  <w:marBottom w:val="0"/>
                  <w:divBdr>
                    <w:top w:val="none" w:sz="0" w:space="0" w:color="auto"/>
                    <w:left w:val="none" w:sz="0" w:space="0" w:color="auto"/>
                    <w:bottom w:val="none" w:sz="0" w:space="0" w:color="auto"/>
                    <w:right w:val="none" w:sz="0" w:space="0" w:color="auto"/>
                  </w:divBdr>
                  <w:divsChild>
                    <w:div w:id="184211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1565">
      <w:bodyDiv w:val="1"/>
      <w:marLeft w:val="0"/>
      <w:marRight w:val="0"/>
      <w:marTop w:val="0"/>
      <w:marBottom w:val="0"/>
      <w:divBdr>
        <w:top w:val="none" w:sz="0" w:space="0" w:color="auto"/>
        <w:left w:val="none" w:sz="0" w:space="0" w:color="auto"/>
        <w:bottom w:val="none" w:sz="0" w:space="0" w:color="auto"/>
        <w:right w:val="none" w:sz="0" w:space="0" w:color="auto"/>
      </w:divBdr>
    </w:div>
    <w:div w:id="1519388274">
      <w:bodyDiv w:val="1"/>
      <w:marLeft w:val="0"/>
      <w:marRight w:val="0"/>
      <w:marTop w:val="0"/>
      <w:marBottom w:val="0"/>
      <w:divBdr>
        <w:top w:val="none" w:sz="0" w:space="0" w:color="auto"/>
        <w:left w:val="none" w:sz="0" w:space="0" w:color="auto"/>
        <w:bottom w:val="none" w:sz="0" w:space="0" w:color="auto"/>
        <w:right w:val="none" w:sz="0" w:space="0" w:color="auto"/>
      </w:divBdr>
    </w:div>
    <w:div w:id="1664502696">
      <w:bodyDiv w:val="1"/>
      <w:marLeft w:val="0"/>
      <w:marRight w:val="0"/>
      <w:marTop w:val="0"/>
      <w:marBottom w:val="0"/>
      <w:divBdr>
        <w:top w:val="none" w:sz="0" w:space="0" w:color="auto"/>
        <w:left w:val="none" w:sz="0" w:space="0" w:color="auto"/>
        <w:bottom w:val="none" w:sz="0" w:space="0" w:color="auto"/>
        <w:right w:val="none" w:sz="0" w:space="0" w:color="auto"/>
      </w:divBdr>
    </w:div>
    <w:div w:id="1668440048">
      <w:bodyDiv w:val="1"/>
      <w:marLeft w:val="0"/>
      <w:marRight w:val="0"/>
      <w:marTop w:val="0"/>
      <w:marBottom w:val="0"/>
      <w:divBdr>
        <w:top w:val="none" w:sz="0" w:space="0" w:color="auto"/>
        <w:left w:val="none" w:sz="0" w:space="0" w:color="auto"/>
        <w:bottom w:val="none" w:sz="0" w:space="0" w:color="auto"/>
        <w:right w:val="none" w:sz="0" w:space="0" w:color="auto"/>
      </w:divBdr>
    </w:div>
    <w:div w:id="1698769894">
      <w:bodyDiv w:val="1"/>
      <w:marLeft w:val="0"/>
      <w:marRight w:val="0"/>
      <w:marTop w:val="0"/>
      <w:marBottom w:val="0"/>
      <w:divBdr>
        <w:top w:val="none" w:sz="0" w:space="0" w:color="auto"/>
        <w:left w:val="none" w:sz="0" w:space="0" w:color="auto"/>
        <w:bottom w:val="none" w:sz="0" w:space="0" w:color="auto"/>
        <w:right w:val="none" w:sz="0" w:space="0" w:color="auto"/>
      </w:divBdr>
    </w:div>
    <w:div w:id="1741824071">
      <w:bodyDiv w:val="1"/>
      <w:marLeft w:val="0"/>
      <w:marRight w:val="0"/>
      <w:marTop w:val="0"/>
      <w:marBottom w:val="0"/>
      <w:divBdr>
        <w:top w:val="none" w:sz="0" w:space="0" w:color="auto"/>
        <w:left w:val="none" w:sz="0" w:space="0" w:color="auto"/>
        <w:bottom w:val="none" w:sz="0" w:space="0" w:color="auto"/>
        <w:right w:val="none" w:sz="0" w:space="0" w:color="auto"/>
      </w:divBdr>
    </w:div>
    <w:div w:id="1749233151">
      <w:bodyDiv w:val="1"/>
      <w:marLeft w:val="0"/>
      <w:marRight w:val="0"/>
      <w:marTop w:val="0"/>
      <w:marBottom w:val="0"/>
      <w:divBdr>
        <w:top w:val="none" w:sz="0" w:space="0" w:color="auto"/>
        <w:left w:val="none" w:sz="0" w:space="0" w:color="auto"/>
        <w:bottom w:val="none" w:sz="0" w:space="0" w:color="auto"/>
        <w:right w:val="none" w:sz="0" w:space="0" w:color="auto"/>
      </w:divBdr>
    </w:div>
    <w:div w:id="1856529934">
      <w:bodyDiv w:val="1"/>
      <w:marLeft w:val="0"/>
      <w:marRight w:val="0"/>
      <w:marTop w:val="0"/>
      <w:marBottom w:val="0"/>
      <w:divBdr>
        <w:top w:val="none" w:sz="0" w:space="0" w:color="auto"/>
        <w:left w:val="none" w:sz="0" w:space="0" w:color="auto"/>
        <w:bottom w:val="none" w:sz="0" w:space="0" w:color="auto"/>
        <w:right w:val="none" w:sz="0" w:space="0" w:color="auto"/>
      </w:divBdr>
    </w:div>
    <w:div w:id="1870217018">
      <w:bodyDiv w:val="1"/>
      <w:marLeft w:val="0"/>
      <w:marRight w:val="0"/>
      <w:marTop w:val="0"/>
      <w:marBottom w:val="0"/>
      <w:divBdr>
        <w:top w:val="none" w:sz="0" w:space="0" w:color="auto"/>
        <w:left w:val="none" w:sz="0" w:space="0" w:color="auto"/>
        <w:bottom w:val="none" w:sz="0" w:space="0" w:color="auto"/>
        <w:right w:val="none" w:sz="0" w:space="0" w:color="auto"/>
      </w:divBdr>
      <w:divsChild>
        <w:div w:id="11953489">
          <w:marLeft w:val="0"/>
          <w:marRight w:val="0"/>
          <w:marTop w:val="0"/>
          <w:marBottom w:val="0"/>
          <w:divBdr>
            <w:top w:val="none" w:sz="0" w:space="0" w:color="auto"/>
            <w:left w:val="none" w:sz="0" w:space="0" w:color="auto"/>
            <w:bottom w:val="none" w:sz="0" w:space="0" w:color="auto"/>
            <w:right w:val="none" w:sz="0" w:space="0" w:color="auto"/>
          </w:divBdr>
        </w:div>
      </w:divsChild>
    </w:div>
    <w:div w:id="1877497549">
      <w:bodyDiv w:val="1"/>
      <w:marLeft w:val="0"/>
      <w:marRight w:val="0"/>
      <w:marTop w:val="0"/>
      <w:marBottom w:val="0"/>
      <w:divBdr>
        <w:top w:val="none" w:sz="0" w:space="0" w:color="auto"/>
        <w:left w:val="none" w:sz="0" w:space="0" w:color="auto"/>
        <w:bottom w:val="none" w:sz="0" w:space="0" w:color="auto"/>
        <w:right w:val="none" w:sz="0" w:space="0" w:color="auto"/>
      </w:divBdr>
    </w:div>
    <w:div w:id="1940945285">
      <w:bodyDiv w:val="1"/>
      <w:marLeft w:val="0"/>
      <w:marRight w:val="0"/>
      <w:marTop w:val="0"/>
      <w:marBottom w:val="0"/>
      <w:divBdr>
        <w:top w:val="none" w:sz="0" w:space="0" w:color="auto"/>
        <w:left w:val="none" w:sz="0" w:space="0" w:color="auto"/>
        <w:bottom w:val="none" w:sz="0" w:space="0" w:color="auto"/>
        <w:right w:val="none" w:sz="0" w:space="0" w:color="auto"/>
      </w:divBdr>
    </w:div>
    <w:div w:id="2008244117">
      <w:bodyDiv w:val="1"/>
      <w:marLeft w:val="0"/>
      <w:marRight w:val="0"/>
      <w:marTop w:val="0"/>
      <w:marBottom w:val="0"/>
      <w:divBdr>
        <w:top w:val="none" w:sz="0" w:space="0" w:color="auto"/>
        <w:left w:val="none" w:sz="0" w:space="0" w:color="auto"/>
        <w:bottom w:val="none" w:sz="0" w:space="0" w:color="auto"/>
        <w:right w:val="none" w:sz="0" w:space="0" w:color="auto"/>
      </w:divBdr>
    </w:div>
    <w:div w:id="2019187549">
      <w:bodyDiv w:val="1"/>
      <w:marLeft w:val="0"/>
      <w:marRight w:val="0"/>
      <w:marTop w:val="0"/>
      <w:marBottom w:val="0"/>
      <w:divBdr>
        <w:top w:val="none" w:sz="0" w:space="0" w:color="auto"/>
        <w:left w:val="none" w:sz="0" w:space="0" w:color="auto"/>
        <w:bottom w:val="none" w:sz="0" w:space="0" w:color="auto"/>
        <w:right w:val="none" w:sz="0" w:space="0" w:color="auto"/>
      </w:divBdr>
    </w:div>
    <w:div w:id="208806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3.png"/><Relationship Id="rId107" Type="http://schemas.openxmlformats.org/officeDocument/2006/relationships/image" Target="media/image93.png"/><Relationship Id="rId11" Type="http://schemas.openxmlformats.org/officeDocument/2006/relationships/hyperlink" Target="https://ideas.ted.com/the-wisdom-of-linus-torvalds/" TargetMode="External"/><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4.png"/><Relationship Id="rId12" Type="http://schemas.openxmlformats.org/officeDocument/2006/relationships/image" Target="media/image4.jpe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image" Target="media/image1.jpeg"/><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hyperlink" Target="https://www.gitbook.com/blog/meet-the-all-new-gitbook" TargetMode="External"/><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5.png"/><Relationship Id="rId13" Type="http://schemas.openxmlformats.org/officeDocument/2006/relationships/hyperlink" Target="https://disbug.io/en/blog/github-vs-gitlab-vs-bitbucket/" TargetMode="Externa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0.png"/><Relationship Id="rId167" Type="http://schemas.openxmlformats.org/officeDocument/2006/relationships/image" Target="media/image150.png"/><Relationship Id="rId7" Type="http://schemas.openxmlformats.org/officeDocument/2006/relationships/hyperlink" Target="https://xieles.com/blog/apache-subversion-svn-version-control-system" TargetMode="Externa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6.png"/><Relationship Id="rId19" Type="http://schemas.openxmlformats.org/officeDocument/2006/relationships/image" Target="media/image9.png"/><Relationship Id="rId14" Type="http://schemas.openxmlformats.org/officeDocument/2006/relationships/hyperlink" Target="https://git-scm.com/downloads"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image" Target="media/image5.png"/><Relationship Id="rId36" Type="http://schemas.openxmlformats.org/officeDocument/2006/relationships/hyperlink" Target="https://researchcomputing.princeton.edu/services/github" TargetMode="External"/><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hyperlink" Target="https://github.com/" TargetMode="Externa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sonalitawiguna.github.io/web-dokumentasi/" TargetMode="External"/><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scm.com/images/logo@2x.png" TargetMode="External"/><Relationship Id="rId180" Type="http://schemas.openxmlformats.org/officeDocument/2006/relationships/image" Target="media/image163.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8.png"/><Relationship Id="rId16" Type="http://schemas.openxmlformats.org/officeDocument/2006/relationships/image" Target="media/image6.png"/><Relationship Id="rId37" Type="http://schemas.openxmlformats.org/officeDocument/2006/relationships/hyperlink" Target="https://github.com"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49.png"/><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9.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www.gitbook.com/" TargetMode="External"/><Relationship Id="rId166" Type="http://schemas.openxmlformats.org/officeDocument/2006/relationships/hyperlink" Target="https://wigunasonalita.gitbook.io/belajar-dokumentasi-website"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F4A35F9-5BDC-4B9E-B922-084BB1E9EE34}">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82278-DA72-4118-828F-6AB047774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91</Pages>
  <Words>6350</Words>
  <Characters>36201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sonalita wiguna</dc:creator>
  <cp:keywords/>
  <dc:description/>
  <cp:lastModifiedBy>sonalita wiguna</cp:lastModifiedBy>
  <cp:revision>232</cp:revision>
  <dcterms:created xsi:type="dcterms:W3CDTF">2025-02-22T15:17:00Z</dcterms:created>
  <dcterms:modified xsi:type="dcterms:W3CDTF">2025-02-28T20:12:00Z</dcterms:modified>
</cp:coreProperties>
</file>